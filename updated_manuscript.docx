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83883" w14:textId="77777777" w:rsidR="007B09C0" w:rsidRDefault="00000000">
      <w:pPr>
        <w:pStyle w:val="Title"/>
      </w:pPr>
      <w:r>
        <w:t>Characterizing the Splice Map of Turkey Hemorrhagic Enteritis Virus</w:t>
      </w:r>
    </w:p>
    <w:p w14:paraId="01ABE94C" w14:textId="77777777" w:rsidR="008A64D6" w:rsidRPr="008A64D6" w:rsidRDefault="008A64D6" w:rsidP="008A64D6">
      <w:pPr>
        <w:pStyle w:val="BodyText"/>
      </w:pPr>
    </w:p>
    <w:p w14:paraId="79ECF5AB" w14:textId="77777777" w:rsidR="007B09C0" w:rsidRDefault="00000000">
      <w:pPr>
        <w:pStyle w:val="FirstParagraph"/>
      </w:pPr>
      <w:r>
        <w:t>Abraham Quaye</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Pr>
          <w:vertAlign w:val="superscript"/>
        </w:rPr>
        <w:t>,a</w:t>
      </w:r>
      <w:r>
        <w:t xml:space="preserve">, Brett E. </w:t>
      </w:r>
      <w:proofErr w:type="spellStart"/>
      <w:r>
        <w:t>Pickett</w:t>
      </w:r>
      <w:r>
        <w:rPr>
          <w:vertAlign w:val="superscript"/>
        </w:rPr>
        <w:t>a</w:t>
      </w:r>
      <w:proofErr w:type="spellEnd"/>
      <w:r>
        <w:t xml:space="preserve">, Joel S. </w:t>
      </w:r>
      <w:proofErr w:type="spellStart"/>
      <w:r>
        <w:t>Griffitts</w:t>
      </w:r>
      <w:r>
        <w:rPr>
          <w:vertAlign w:val="superscript"/>
        </w:rPr>
        <w:t>a</w:t>
      </w:r>
      <w:proofErr w:type="spellEnd"/>
      <w:r>
        <w:t xml:space="preserve">, Bradford K. </w:t>
      </w:r>
      <w:proofErr w:type="spellStart"/>
      <w:r>
        <w:t>Berges</w:t>
      </w:r>
      <w:r>
        <w:rPr>
          <w:vertAlign w:val="superscript"/>
        </w:rPr>
        <w:t>a</w:t>
      </w:r>
      <w:proofErr w:type="spellEnd"/>
      <w:r>
        <w:t xml:space="preserve">, Brian D. </w:t>
      </w:r>
      <w:proofErr w:type="spellStart"/>
      <w:proofErr w:type="gramStart"/>
      <w:r>
        <w:t>Poole</w:t>
      </w:r>
      <w:r>
        <w:rPr>
          <w:vertAlign w:val="superscript"/>
        </w:rPr>
        <w:t>a</w:t>
      </w:r>
      <w:proofErr w:type="spellEnd"/>
      <w:r>
        <w:rPr>
          <w:vertAlign w:val="superscript"/>
        </w:rPr>
        <w:t>,*</w:t>
      </w:r>
      <w:proofErr w:type="gramEnd"/>
    </w:p>
    <w:p w14:paraId="12999989" w14:textId="77777777" w:rsidR="007B09C0" w:rsidRDefault="00000000">
      <w:pPr>
        <w:pStyle w:val="BodyText"/>
      </w:pPr>
      <w:proofErr w:type="spellStart"/>
      <w:r>
        <w:rPr>
          <w:vertAlign w:val="superscript"/>
        </w:rPr>
        <w:t>a</w:t>
      </w:r>
      <w:r>
        <w:t>Department</w:t>
      </w:r>
      <w:proofErr w:type="spellEnd"/>
      <w:r>
        <w:t xml:space="preserve"> of Microbiology and Molecular Biology, Brigham Young University</w:t>
      </w:r>
      <w:r>
        <w:br/>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First-author</w:t>
      </w:r>
      <w:r>
        <w:br/>
      </w:r>
      <w:r>
        <w:rPr>
          <w:vertAlign w:val="superscript"/>
        </w:rPr>
        <w:t>*</w:t>
      </w:r>
      <w:r>
        <w:t>Corresponding Author</w:t>
      </w:r>
    </w:p>
    <w:p w14:paraId="29A3CC5A" w14:textId="77777777" w:rsidR="007B09C0" w:rsidRDefault="00000000">
      <w:pPr>
        <w:pStyle w:val="BodyText"/>
      </w:pPr>
      <w:r>
        <w:rPr>
          <w:b/>
          <w:bCs/>
        </w:rPr>
        <w:t>Corresponding Author Information</w:t>
      </w:r>
      <w:r>
        <w:br/>
      </w:r>
      <w:hyperlink r:id="rId7">
        <w:r>
          <w:rPr>
            <w:rStyle w:val="Hyperlink"/>
          </w:rPr>
          <w:t>brian_poole@byu.edu</w:t>
        </w:r>
      </w:hyperlink>
      <w:r>
        <w:br/>
        <w:t>Department of Microbiology and Molecular Biology,</w:t>
      </w:r>
      <w:r>
        <w:br/>
        <w:t>4007 Life Sciences Building (LSB),</w:t>
      </w:r>
      <w:r>
        <w:br/>
        <w:t>Brigham Young University,</w:t>
      </w:r>
      <w:r>
        <w:br/>
        <w:t>Provo, Utah</w:t>
      </w:r>
      <w:r>
        <w:br/>
      </w:r>
    </w:p>
    <w:p w14:paraId="73C18DC6" w14:textId="77777777" w:rsidR="008A64D6" w:rsidRDefault="008A64D6">
      <w:pPr>
        <w:pStyle w:val="BodyText"/>
      </w:pPr>
    </w:p>
    <w:p w14:paraId="1BBC133E" w14:textId="77777777" w:rsidR="008A64D6" w:rsidRDefault="008A64D6">
      <w:pPr>
        <w:pStyle w:val="BodyText"/>
      </w:pPr>
    </w:p>
    <w:p w14:paraId="3ECEFA61" w14:textId="77777777" w:rsidR="008A64D6" w:rsidRDefault="008A64D6">
      <w:pPr>
        <w:pStyle w:val="BodyText"/>
      </w:pPr>
    </w:p>
    <w:p w14:paraId="557AD39D" w14:textId="77777777" w:rsidR="008A64D6" w:rsidRDefault="008A64D6">
      <w:pPr>
        <w:pStyle w:val="BodyText"/>
      </w:pPr>
    </w:p>
    <w:p w14:paraId="58F3A727" w14:textId="77777777" w:rsidR="008A64D6" w:rsidRDefault="008A64D6">
      <w:pPr>
        <w:pStyle w:val="BodyText"/>
      </w:pPr>
    </w:p>
    <w:p w14:paraId="1A3E9F1F" w14:textId="77777777" w:rsidR="008A64D6" w:rsidRDefault="008A64D6">
      <w:pPr>
        <w:pStyle w:val="BodyText"/>
      </w:pPr>
    </w:p>
    <w:p w14:paraId="5BE960F1" w14:textId="77777777" w:rsidR="008A64D6" w:rsidRDefault="008A64D6">
      <w:pPr>
        <w:pStyle w:val="BodyText"/>
      </w:pPr>
    </w:p>
    <w:p w14:paraId="0BE35949" w14:textId="77777777" w:rsidR="007B09C0" w:rsidRDefault="00000000">
      <w:pPr>
        <w:pStyle w:val="Heading2"/>
      </w:pPr>
      <w:bookmarkStart w:id="0" w:name="abstract"/>
      <w:r>
        <w:lastRenderedPageBreak/>
        <w:t>ABSTRACT</w:t>
      </w:r>
    </w:p>
    <w:p w14:paraId="2BE50F07" w14:textId="73753DD1" w:rsidR="007B09C0" w:rsidRDefault="00000000">
      <w:pPr>
        <w:pStyle w:val="FirstParagraph"/>
      </w:pPr>
      <w:r>
        <w:rPr>
          <w:b/>
          <w:bCs/>
        </w:rPr>
        <w:t>Background:</w:t>
      </w:r>
      <w:r>
        <w:t xml:space="preserve"> Hemorrhagic enteritis, caused by </w:t>
      </w:r>
      <w:r>
        <w:rPr>
          <w:i/>
          <w:iCs/>
        </w:rPr>
        <w:t>Turkey Hemorrhagic Enteritis Virus (THEV)</w:t>
      </w:r>
      <w:r>
        <w:t>, is a disease affecting turkey poults characterized by immunosuppression and bloody diarrhea. An avirulent THEV strain that retains the immunosuppressive ability is used as a live vaccine. Characterizing the splice map of THEV is an essential step that would allow studies of individual genes mediating its immunosuppressive functions. We used RNA sequencing to characterize the splice map of THEV for the first time, providing key insights into the THEV gene expression and mRNA structures.</w:t>
      </w:r>
      <w:r>
        <w:br/>
      </w:r>
      <w:r>
        <w:rPr>
          <w:b/>
          <w:bCs/>
        </w:rPr>
        <w:t>Methods:</w:t>
      </w:r>
      <w:r>
        <w:t xml:space="preserve"> After infecting a turkey B-cell line with the vaccine strain, samples in triplicates were collected at 4-, 12-, 24-, and 72-hours post-infection. Total RNA was </w:t>
      </w:r>
      <w:r w:rsidR="008A64D6">
        <w:t>extracted,</w:t>
      </w:r>
      <w:r>
        <w:t xml:space="preserve"> and poly-A-tailed mRNA sequenced. Reads were mapped to the THEV genome after trimming and transcripts assembled with StringTie. We performed PCR of THEV cDNA, cloned the PCR products, and used Sanger sequencing to validate all identified splice junctions.</w:t>
      </w:r>
      <w:r>
        <w:br/>
      </w:r>
      <w:r>
        <w:rPr>
          <w:b/>
          <w:bCs/>
        </w:rPr>
        <w:t>Results:</w:t>
      </w:r>
      <w:r>
        <w:t xml:space="preserve"> Researchers previously annotated the THEV genome as encoding 23 open reading frames (ORFs). We identified 29 spliced transcripts from our RNA sequencing data, all containing novel exons although some exons matched some previously annotated ORFs. The three annotated splice junctions were also corroborated by our data. During validation we identified five additional unique transcripts, a subset of which were further validated by 3’ rapid amplification of cDNA ends (3’ RACE). Thus, we report that the genome of THEV contains 34 transcripts with the coding capacity for all annotated ORFs. However, we found six of the previously annotated ORFs to be truncated ORFs on the basis of the identification of an in-frame upstream start codon or the detection of additional coding exons. We also identified three of the annotated ORFs with longer or shorter isoforms, and seven novel unannotated ORFs that could potentially be translated; although it is beyond the scope of this manuscript to investigate whether they are translated.</w:t>
      </w:r>
      <w:r>
        <w:br/>
      </w:r>
      <w:r>
        <w:rPr>
          <w:b/>
          <w:bCs/>
        </w:rPr>
        <w:t>Conclusions:</w:t>
      </w:r>
      <w:r>
        <w:t xml:space="preserve"> Similar to human adenoviruses, all THEV transcripts are spliced and organized </w:t>
      </w:r>
      <w:r>
        <w:lastRenderedPageBreak/>
        <w:t>into five transcription units under the control of their cognate promoters. The genes are expressed under temporal regulation and THEV also produces multiple distinctly spliced transcripts that code for the same protein.</w:t>
      </w:r>
      <w:ins w:id="1" w:author="Abraham Quaye" w:date="2024-07-08T13:35:00Z">
        <w:r w:rsidR="008A64D6">
          <w:t xml:space="preserve"> Studies of</w:t>
        </w:r>
      </w:ins>
      <w:ins w:id="2" w:author="Abraham Quaye" w:date="2024-07-08T13:37:00Z">
        <w:r w:rsidR="001F3B6C">
          <w:t xml:space="preserve"> the</w:t>
        </w:r>
      </w:ins>
      <w:ins w:id="3" w:author="Abraham Quaye" w:date="2024-07-08T13:35:00Z">
        <w:r w:rsidR="008A64D6">
          <w:t xml:space="preserve"> newly identified</w:t>
        </w:r>
      </w:ins>
      <w:ins w:id="4" w:author="Abraham Quaye" w:date="2024-07-08T13:36:00Z">
        <w:r w:rsidR="008A64D6">
          <w:t xml:space="preserve"> potential proteins should be urgently performed</w:t>
        </w:r>
        <w:r w:rsidR="001F3B6C">
          <w:t xml:space="preserve"> as these proteins may have roles in THEV-induced immunosuppression. Also, knowing the splicing of THEV</w:t>
        </w:r>
      </w:ins>
      <w:ins w:id="5" w:author="Abraham Quaye" w:date="2024-07-08T13:37:00Z">
        <w:r w:rsidR="001F3B6C">
          <w:t xml:space="preserve"> genes should be invaluable to future research focusing on studying THEV genes, as this will allow accurate cloning of the mRNA</w:t>
        </w:r>
      </w:ins>
      <w:ins w:id="6" w:author="Abraham Quaye" w:date="2024-07-08T13:39:00Z">
        <w:r w:rsidR="001F3B6C">
          <w:t>s</w:t>
        </w:r>
      </w:ins>
      <w:ins w:id="7" w:author="Abraham Quaye" w:date="2024-07-08T13:37:00Z">
        <w:r w:rsidR="001F3B6C">
          <w:t>.</w:t>
        </w:r>
      </w:ins>
    </w:p>
    <w:p w14:paraId="0D7E3A4A" w14:textId="77777777" w:rsidR="007B09C0" w:rsidRDefault="00000000">
      <w:pPr>
        <w:pStyle w:val="Heading2"/>
      </w:pPr>
      <w:bookmarkStart w:id="8" w:name="key-words"/>
      <w:bookmarkEnd w:id="0"/>
      <w:r>
        <w:t>KEY WORDS</w:t>
      </w:r>
    </w:p>
    <w:p w14:paraId="7B1BA144" w14:textId="77777777" w:rsidR="008A64D6" w:rsidRDefault="00000000">
      <w:pPr>
        <w:pStyle w:val="FirstParagraph"/>
      </w:pPr>
      <w:r>
        <w:t>Alternative splicing, Turkey hemorrhagic enteritis virus, Adenovirus, Transcriptome, RNA sequencing.</w:t>
      </w:r>
    </w:p>
    <w:p w14:paraId="15E617D0" w14:textId="77777777" w:rsidR="008A64D6" w:rsidRDefault="008A64D6">
      <w:pPr>
        <w:pStyle w:val="FirstParagraph"/>
      </w:pPr>
    </w:p>
    <w:p w14:paraId="7D8ED423" w14:textId="77777777" w:rsidR="008A64D6" w:rsidRDefault="008A64D6">
      <w:pPr>
        <w:pStyle w:val="FirstParagraph"/>
      </w:pPr>
    </w:p>
    <w:p w14:paraId="1F836A2A" w14:textId="77777777" w:rsidR="008A64D6" w:rsidRDefault="008A64D6">
      <w:pPr>
        <w:pStyle w:val="FirstParagraph"/>
      </w:pPr>
    </w:p>
    <w:p w14:paraId="3F090D26" w14:textId="77777777" w:rsidR="008A64D6" w:rsidRDefault="008A64D6">
      <w:pPr>
        <w:pStyle w:val="FirstParagraph"/>
      </w:pPr>
    </w:p>
    <w:p w14:paraId="0A6C349F" w14:textId="77777777" w:rsidR="008A64D6" w:rsidRDefault="008A64D6">
      <w:pPr>
        <w:pStyle w:val="FirstParagraph"/>
      </w:pPr>
    </w:p>
    <w:p w14:paraId="50C87CBA" w14:textId="77777777" w:rsidR="008A64D6" w:rsidRDefault="008A64D6">
      <w:pPr>
        <w:pStyle w:val="FirstParagraph"/>
      </w:pPr>
    </w:p>
    <w:p w14:paraId="5BF320BC" w14:textId="77777777" w:rsidR="008A64D6" w:rsidRDefault="008A64D6">
      <w:pPr>
        <w:pStyle w:val="FirstParagraph"/>
      </w:pPr>
    </w:p>
    <w:p w14:paraId="1645DB40" w14:textId="77777777" w:rsidR="008A64D6" w:rsidRDefault="008A64D6">
      <w:pPr>
        <w:pStyle w:val="FirstParagraph"/>
      </w:pPr>
    </w:p>
    <w:p w14:paraId="4F729A47" w14:textId="77777777" w:rsidR="008A64D6" w:rsidRDefault="008A64D6">
      <w:pPr>
        <w:pStyle w:val="FirstParagraph"/>
      </w:pPr>
    </w:p>
    <w:p w14:paraId="32C75AE2" w14:textId="77777777" w:rsidR="008A64D6" w:rsidRDefault="008A64D6">
      <w:pPr>
        <w:pStyle w:val="FirstParagraph"/>
      </w:pPr>
    </w:p>
    <w:p w14:paraId="0D53CCF8" w14:textId="77777777" w:rsidR="008A64D6" w:rsidRDefault="008A64D6">
      <w:pPr>
        <w:pStyle w:val="FirstParagraph"/>
      </w:pPr>
    </w:p>
    <w:p w14:paraId="3E8EEBF2" w14:textId="31C6FCEA" w:rsidR="007B09C0" w:rsidRDefault="007B09C0">
      <w:pPr>
        <w:pStyle w:val="FirstParagraph"/>
      </w:pPr>
    </w:p>
    <w:p w14:paraId="0BFE6C33" w14:textId="77777777" w:rsidR="007B09C0" w:rsidRDefault="00000000">
      <w:pPr>
        <w:pStyle w:val="Heading2"/>
      </w:pPr>
      <w:bookmarkStart w:id="9" w:name="background"/>
      <w:bookmarkEnd w:id="8"/>
      <w:r>
        <w:lastRenderedPageBreak/>
        <w:t>BACKGROUND</w:t>
      </w:r>
    </w:p>
    <w:p w14:paraId="3A89865E" w14:textId="3A88DDEB" w:rsidR="007B09C0" w:rsidRDefault="00000000">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 (1, 2). The AdV genome is one of the most optimally economized; both the forward and reverse DNA strands harbor protein-coding genes, making it highly gene-dense. There are 16 genes termed “genus-common” that are homologous in all AdVs, presumably inherited from a common ancestor. All other genes are termed “genus-specific”. The genus-specific genes tend to be located at the termini of the genome while genus-common genes are usually towards the center of the genome (1). This pattern is also observed in </w:t>
      </w:r>
      <w:r>
        <w:rPr>
          <w:i/>
          <w:iCs/>
        </w:rPr>
        <w:t>Poxviridae</w:t>
      </w:r>
      <w:r>
        <w:t xml:space="preserve"> and </w:t>
      </w:r>
      <w:r>
        <w:rPr>
          <w:i/>
          <w:iCs/>
        </w:rPr>
        <w:t>Herpesviridae</w:t>
      </w:r>
      <w:r>
        <w:t xml:space="preserve">, which also have linear DNA genomes (1, 3, 4). The family </w:t>
      </w:r>
      <w:r>
        <w:rPr>
          <w:i/>
          <w:iCs/>
        </w:rPr>
        <w:t>Adenoviridae</w:t>
      </w:r>
      <w:r>
        <w:t xml:space="preserve"> consists of five genera: </w:t>
      </w:r>
      <w:r>
        <w:rPr>
          <w:i/>
          <w:iCs/>
        </w:rPr>
        <w:t>Mastadenovirus</w:t>
      </w:r>
      <w:r>
        <w:t xml:space="preserve"> (</w:t>
      </w:r>
      <w:proofErr w:type="spellStart"/>
      <w:r>
        <w:t>MAdV</w:t>
      </w:r>
      <w:proofErr w:type="spellEnd"/>
      <w:r>
        <w:t xml:space="preserve">), </w:t>
      </w:r>
      <w:r>
        <w:rPr>
          <w:i/>
          <w:iCs/>
        </w:rPr>
        <w:t>Aviadenovirus</w:t>
      </w:r>
      <w:r>
        <w:t xml:space="preserve">, </w:t>
      </w:r>
      <w:r>
        <w:rPr>
          <w:i/>
          <w:iCs/>
        </w:rPr>
        <w:t>Atadenovirus</w:t>
      </w:r>
      <w:r>
        <w:t xml:space="preserve">, </w:t>
      </w:r>
      <w:r>
        <w:rPr>
          <w:i/>
          <w:iCs/>
        </w:rPr>
        <w:t>Ichtadenovirus</w:t>
      </w:r>
      <w:r>
        <w:t xml:space="preserve">, and </w:t>
      </w:r>
      <w:r>
        <w:rPr>
          <w:i/>
          <w:iCs/>
        </w:rPr>
        <w:t>Siadenovirus</w:t>
      </w:r>
      <w:r>
        <w:t xml:space="preserve"> (</w:t>
      </w:r>
      <w:proofErr w:type="spellStart"/>
      <w:r>
        <w:t>SiAdV</w:t>
      </w:r>
      <w:proofErr w:type="spellEnd"/>
      <w:r>
        <w:t xml:space="preserve">) to which turkey adenovirus 3 also called turkey hemorrhagic enteritis virus (THEV) belongs (5–10). Members of </w:t>
      </w:r>
      <w:proofErr w:type="spellStart"/>
      <w:r>
        <w:t>SiAdV</w:t>
      </w:r>
      <w:proofErr w:type="spellEnd"/>
      <w:r>
        <w:t xml:space="preserve"> have the smallest genome size (~26 kb) and gene content of all known AdVs</w:t>
      </w:r>
      <w:ins w:id="10" w:author="Abraham Quaye" w:date="2024-07-08T13:39:00Z">
        <w:r w:rsidR="001F3B6C">
          <w:t xml:space="preserve">, with five genus-specific genes of undefined </w:t>
        </w:r>
      </w:ins>
      <w:ins w:id="11" w:author="Abraham Quaye" w:date="2024-07-08T13:40:00Z">
        <w:r w:rsidR="001F3B6C">
          <w:t>functions</w:t>
        </w:r>
      </w:ins>
      <w:r>
        <w:t xml:space="preserve"> (see </w:t>
      </w:r>
      <w:r>
        <w:rPr>
          <w:b/>
          <w:bCs/>
        </w:rPr>
        <w:t>Figure 1</w:t>
      </w:r>
      <w:r>
        <w:t>) (1, 2, 6).</w:t>
      </w:r>
    </w:p>
    <w:p w14:paraId="48F49392" w14:textId="41F7D059" w:rsidR="007B09C0" w:rsidRDefault="00000000">
      <w:pPr>
        <w:pStyle w:val="BodyText"/>
      </w:pPr>
      <w:r>
        <w:t>Virulent THEV strains (THEV-V) and avirulent strains (THEV-A) of THEV both infect turkeys, with THEV-V causing hemorrhagic enteritis (HE), a debilitating acute disease predominantly affecting turkey poults characterized by immunosuppression, intestinal lesions leading to bloody diarrhea, and up to 80% mortality (2, 11–13). While the current vaccine strain (a THEV-A called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 (11, 14–16). To eliminate the immunosup</w:t>
      </w:r>
      <w:ins w:id="12" w:author="Abraham Quaye" w:date="2024-07-08T14:55:00Z">
        <w:r w:rsidR="002003C2">
          <w:t>p</w:t>
        </w:r>
      </w:ins>
      <w:r>
        <w:t xml:space="preserve">ressive effect of the vaccine strain, a thorough investigation of the culprit viral genes mediating this phenomenon is essential. However, the </w:t>
      </w:r>
      <w:r>
        <w:lastRenderedPageBreak/>
        <w:t>transcriptome (splicing and gene expression patterns) of THEV has not been characterized, making an investigation of specific immunosuppressive viral genes impractical.</w:t>
      </w:r>
    </w:p>
    <w:p w14:paraId="69CE368E" w14:textId="3BC0AD56" w:rsidR="007B09C0" w:rsidRDefault="00000000">
      <w:pPr>
        <w:pStyle w:val="BodyText"/>
      </w:pPr>
      <w:r>
        <w:t xml:space="preserve">A myriad of studies have elucidated the AdV transcriptome in fine detail (17, 18). However, a large preponderance of studies focus on </w:t>
      </w:r>
      <w:proofErr w:type="spellStart"/>
      <w:r>
        <w:t>MAdVs</w:t>
      </w:r>
      <w:proofErr w:type="spellEnd"/>
      <w:r>
        <w:t xml:space="preserve"> – specifically human AdVs. Thus, most of the current AdV gene expression and replication knowledge is based on </w:t>
      </w:r>
      <w:proofErr w:type="spellStart"/>
      <w:r>
        <w:t>MAdV</w:t>
      </w:r>
      <w:proofErr w:type="spellEnd"/>
      <w:r>
        <w:t xml:space="preserve"> studies, which is generalized for all other AdVs (10, 19). </w:t>
      </w:r>
      <w:proofErr w:type="spellStart"/>
      <w:r>
        <w:t>MAdV</w:t>
      </w:r>
      <w:proofErr w:type="spellEnd"/>
      <w:r>
        <w:t xml:space="preserve"> transcription is temporally regulated; their genes are categorized into five early transcription units (E1A, E1B, E2, E3, and E4), two intermediate (IM) units (</w:t>
      </w:r>
      <w:proofErr w:type="spellStart"/>
      <w:r>
        <w:t>pIX</w:t>
      </w:r>
      <w:proofErr w:type="spellEnd"/>
      <w:r>
        <w:t xml:space="preserve">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w:t>
      </w:r>
      <w:proofErr w:type="spellStart"/>
      <w:r>
        <w:t>pIX</w:t>
      </w:r>
      <w:proofErr w:type="spellEnd"/>
      <w:r>
        <w:t xml:space="preserve"> are expressed followed by the late genes (10, 17, 18).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 (10). </w:t>
      </w:r>
      <w:proofErr w:type="spellStart"/>
      <w:r>
        <w:t>MAdV</w:t>
      </w:r>
      <w:ins w:id="13" w:author="Abraham Quaye" w:date="2024-07-08T13:41:00Z">
        <w:r w:rsidR="001F3B6C">
          <w:t>s</w:t>
        </w:r>
      </w:ins>
      <w:proofErr w:type="spellEnd"/>
      <w:r>
        <w:t xml:space="preserve"> make</w:t>
      </w:r>
      <w:del w:id="14" w:author="Abraham Quaye" w:date="2024-07-08T13:41:00Z">
        <w:r w:rsidDel="001F3B6C">
          <w:delText>s</w:delText>
        </w:r>
      </w:del>
      <w:del w:id="15" w:author="Abraham Quaye" w:date="2024-07-08T13:42:00Z">
        <w:r w:rsidDel="001F3B6C">
          <w:delText xml:space="preserve"> an</w:delText>
        </w:r>
      </w:del>
      <w:r>
        <w:t xml:space="preserve"> extensive use of alternative RNA splicing</w:t>
      </w:r>
      <w:ins w:id="16" w:author="Abraham Quaye" w:date="2024-07-08T13:42:00Z">
        <w:r w:rsidR="001F3B6C">
          <w:t xml:space="preserve"> and polyadenylation</w:t>
        </w:r>
      </w:ins>
      <w:r>
        <w:t xml:space="preserve"> to produce a very complex array of mRNAs. All but the </w:t>
      </w:r>
      <w:proofErr w:type="spellStart"/>
      <w:r>
        <w:t>pIX</w:t>
      </w:r>
      <w:proofErr w:type="spellEnd"/>
      <w:r>
        <w:t xml:space="preserve"> mRNA undergo at least one splicing event. For instance, the MLTU produces over 20 distinct splice variants all containing three non-coding exons at the 5’-end (collectively known as the tripartite leader; TPL) (17, 18). There is also an alternate three-exon 5’ non-coding leader sequence present in varying amounts on a subset of MLTU mRNAs (known as the x-, y-, and z-leaders). Lastly, there is the </w:t>
      </w:r>
      <w:proofErr w:type="spellStart"/>
      <w:r>
        <w:lastRenderedPageBreak/>
        <w:t>i</w:t>
      </w:r>
      <w:proofErr w:type="spellEnd"/>
      <w:r>
        <w:t xml:space="preserve">-leader exon, which is infrequently included between the second and third TPL exons, and codes for the </w:t>
      </w:r>
      <w:proofErr w:type="spellStart"/>
      <w:r>
        <w:t>i</w:t>
      </w:r>
      <w:proofErr w:type="spellEnd"/>
      <w:r>
        <w:t>-leader protein (20).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 (10, 17, 18). The promoters are activated at different phases of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 (10, 17, 21). During translation of AdV mRNA, recent studies using long-read direct RNA sequencing strongly suggest the potential usage of secondary start codons; adding to what was already a highly complex system for gene expression (17, 22).</w:t>
      </w:r>
    </w:p>
    <w:p w14:paraId="270FE2B8" w14:textId="77777777" w:rsidR="007B09C0" w:rsidRDefault="00000000">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 (18, 22, 23).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 </w:t>
      </w:r>
    </w:p>
    <w:p w14:paraId="7D3FF217" w14:textId="77777777" w:rsidR="008A64D6" w:rsidRDefault="008A64D6">
      <w:pPr>
        <w:pStyle w:val="BodyText"/>
      </w:pPr>
    </w:p>
    <w:p w14:paraId="67B3541C" w14:textId="77777777" w:rsidR="008A64D6" w:rsidRDefault="008A64D6">
      <w:pPr>
        <w:pStyle w:val="BodyText"/>
      </w:pPr>
    </w:p>
    <w:p w14:paraId="27796D5C" w14:textId="77777777" w:rsidR="007B09C0" w:rsidRDefault="00000000">
      <w:pPr>
        <w:pStyle w:val="Heading2"/>
      </w:pPr>
      <w:bookmarkStart w:id="17" w:name="results"/>
      <w:bookmarkEnd w:id="9"/>
      <w:r>
        <w:lastRenderedPageBreak/>
        <w:t>RESULTS</w:t>
      </w:r>
    </w:p>
    <w:p w14:paraId="786524F5" w14:textId="633F12C1" w:rsidR="007B09C0" w:rsidRDefault="00000000">
      <w:pPr>
        <w:pStyle w:val="FirstParagraph"/>
      </w:pPr>
      <w:r>
        <w:rPr>
          <w:b/>
          <w:bCs/>
        </w:rPr>
        <w:t>Overview of sequencing data and analysis pipeline outputs</w:t>
      </w:r>
      <w:r>
        <w:br/>
        <w:t xml:space="preserve">A prior study by </w:t>
      </w:r>
      <w:proofErr w:type="spellStart"/>
      <w:r>
        <w:t>Aboezz</w:t>
      </w:r>
      <w:proofErr w:type="spellEnd"/>
      <w:r>
        <w:t xml:space="preserve"> </w:t>
      </w:r>
      <w:r>
        <w:rPr>
          <w:i/>
          <w:iCs/>
        </w:rPr>
        <w:t>et al</w:t>
      </w:r>
      <w:r>
        <w:t>. demonstrated that nearly all THEV transcripts became detectable starting at 4 hours post-infection (</w:t>
      </w:r>
      <w:proofErr w:type="spellStart"/>
      <w:r>
        <w:t>hpi</w:t>
      </w:r>
      <w:proofErr w:type="spellEnd"/>
      <w:r>
        <w:t xml:space="preserve">), with one replication cycle concluding around 18 </w:t>
      </w:r>
      <w:proofErr w:type="spellStart"/>
      <w:r>
        <w:t>hpi</w:t>
      </w:r>
      <w:proofErr w:type="spellEnd"/>
      <w:r>
        <w:t xml:space="preserve"> (24). Consequently, we harvested infected MDTC-RP19 cells (</w:t>
      </w:r>
      <w:ins w:id="18" w:author="Abraham Quaye" w:date="2024-07-08T13:43:00Z">
        <w:r w:rsidR="001F3B6C">
          <w:t>multiplicity of infection (</w:t>
        </w:r>
      </w:ins>
      <w:r>
        <w:t>MOI</w:t>
      </w:r>
      <w:ins w:id="19" w:author="Abraham Quaye" w:date="2024-07-08T13:43:00Z">
        <w:r w:rsidR="001F3B6C">
          <w:t>)</w:t>
        </w:r>
      </w:ins>
      <w:r>
        <w:t xml:space="preserve"> of 100 genome copy numbers/cell) at 4-, 12-, 24-, and 72-hpi to capture all transcripts within a broad time window. Our paired-end RNA sequencing (RNA-seq) experiment generated an average of 107.1 million total reads of 149 bp length per time-point. These reads were concurrently mapped to both the virus (THEV) and host (</w:t>
      </w:r>
      <w:r>
        <w:rPr>
          <w:i/>
          <w:iCs/>
        </w:rPr>
        <w:t>Meleagris gallopavo</w:t>
      </w:r>
      <w:r>
        <w:t xml:space="preserve">) genomes using the Hisat2 (25) reference-based aligner. A total of 18.1 million reads from all time-points mapped to the virus genome, providing comprehensive coverage and leaving no regions unmapped. The mapped reads to the virus genome increased significantly from a scant 432 reads at 4 </w:t>
      </w:r>
      <w:proofErr w:type="spellStart"/>
      <w:r>
        <w:t>hpi</w:t>
      </w:r>
      <w:proofErr w:type="spellEnd"/>
      <w:r>
        <w:t xml:space="preserve"> to 16.9 million reads at 72 </w:t>
      </w:r>
      <w:proofErr w:type="spellStart"/>
      <w:r>
        <w:t>hpi</w:t>
      </w:r>
      <w:proofErr w:type="spellEnd"/>
      <w:r>
        <w:t xml:space="preserve"> (</w:t>
      </w:r>
      <w:r>
        <w:rPr>
          <w:b/>
          <w:bCs/>
        </w:rPr>
        <w:t>Table 1</w:t>
      </w:r>
      <w:r>
        <w:t xml:space="preserve">, </w:t>
      </w:r>
      <w:r>
        <w:rPr>
          <w:b/>
          <w:bCs/>
        </w:rPr>
        <w:t>Figure 2A</w:t>
      </w:r>
      <w:r>
        <w:t xml:space="preserve">). From these mapped reads, we identified 2,457 unique THEV splice junctions across all time-points, with later time-points exhibiting significantly more sequence reads supporting the splice junctions than earlier time-points. For instance, all 13 unique junctions at 4 </w:t>
      </w:r>
      <w:proofErr w:type="spellStart"/>
      <w:r>
        <w:t>hpi</w:t>
      </w:r>
      <w:proofErr w:type="spellEnd"/>
      <w:r>
        <w:t xml:space="preserve"> had fewer than 10 supporting reads each, averaging only 2.8 reads per junction. In contrast, the 2,374 unique junctions at 72 </w:t>
      </w:r>
      <w:proofErr w:type="spellStart"/>
      <w:r>
        <w:t>hpi</w:t>
      </w:r>
      <w:proofErr w:type="spellEnd"/>
      <w:r>
        <w:t xml:space="preserve"> averaged 898.4 reads per junction, with some junctions reaching as high as 322,677 reads. The marked increase in splice junction and mapping reads to the THEV genome over time indicates an active infection and successful viral replication, which is corroborated by our quantitative PCR (qPCR) assay that quantified the total number of viral genome copies over time (</w:t>
      </w:r>
      <w:r>
        <w:rPr>
          <w:b/>
          <w:bCs/>
        </w:rPr>
        <w:t>Figure 2B</w:t>
      </w:r>
      <w:r>
        <w:t>).</w:t>
      </w:r>
    </w:p>
    <w:p w14:paraId="5B47B03B" w14:textId="77777777" w:rsidR="007B09C0" w:rsidRDefault="00000000">
      <w:pPr>
        <w:pStyle w:val="BodyText"/>
      </w:pPr>
      <w:r>
        <w:t xml:space="preserve">Using StringTie (25), we assembled the data into potential transcripts, guided by the genomic locations of the previously predicted THEV ORFs. In the consolidated transcriptome, a composite of all non-redundant transcripts across all time points, we identified a total of 29 novel transcripts. We found that a subset of exons in the viral transcripts match some predicted ORFs </w:t>
      </w:r>
      <w:r>
        <w:lastRenderedPageBreak/>
        <w:t>exactly, with the majority of the exons being longer and spanning multiple predicted ORFs (</w:t>
      </w:r>
      <w:r>
        <w:rPr>
          <w:b/>
          <w:bCs/>
        </w:rPr>
        <w:t>Figure 3</w:t>
      </w:r>
      <w:r>
        <w:t>).</w:t>
      </w:r>
    </w:p>
    <w:p w14:paraId="6840B08E" w14:textId="77777777" w:rsidR="007B09C0" w:rsidRDefault="00000000">
      <w:pPr>
        <w:pStyle w:val="BodyText"/>
      </w:pPr>
      <w:r>
        <w:t>We then validated the splice junctions in all transcripts by PCR amplification of viral cDNA, cloning, and Sanger sequencing (</w:t>
      </w:r>
      <w:r>
        <w:rPr>
          <w:b/>
          <w:bCs/>
        </w:rPr>
        <w:t>Supplementary PCR methods</w:t>
      </w:r>
      <w:r>
        <w:t>).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8">
        <w:r>
          <w:rPr>
            <w:rStyle w:val="Hyperlink"/>
          </w:rPr>
          <w:t>http://www.ncbi.nlm.nih.gov/geo</w:t>
        </w:r>
      </w:hyperlink>
      <w:r>
        <w:t>) under accession number GSE254416.</w:t>
      </w:r>
    </w:p>
    <w:p w14:paraId="14C231B9" w14:textId="77777777" w:rsidR="007B09C0" w:rsidRDefault="00000000">
      <w:pPr>
        <w:pStyle w:val="BodyText"/>
      </w:pPr>
      <w:r>
        <w:rPr>
          <w:b/>
          <w:bCs/>
        </w:rPr>
        <w:t>Changes in THEV splicing profile over time</w:t>
      </w:r>
      <w:r>
        <w:br/>
        <w:t xml:space="preserve">AdV gene expression is subject to meticulous temporal regulation, with each promoter typically generating one or a few pre-mRNAs. These pre-mRNAs undergo alternative splicing to produce a diverse array of mature mRNAs. To assess the temporal activity of each promoter, we utilized StringTie and Ballgown (a tool for statistical analysis of assembled transcriptomes) (26). These tools estimated the normalized expression levels of all transcripts at each time point, measured in Fragments Per Kilobase of transcript per Million mapped reads (FPKM) units. At 4 </w:t>
      </w:r>
      <w:proofErr w:type="spellStart"/>
      <w:r>
        <w:t>hpi</w:t>
      </w:r>
      <w:proofErr w:type="spellEnd"/>
      <w:r>
        <w:t>, we counted very few unique splice junctions, reads, and transcripts; hence, this time-point was excluded from this analysis.</w:t>
      </w:r>
    </w:p>
    <w:p w14:paraId="78FA3C87" w14:textId="77777777" w:rsidR="007B09C0" w:rsidRDefault="00000000">
      <w:pPr>
        <w:pStyle w:val="BodyText"/>
      </w:pPr>
      <w:r>
        <w:t xml:space="preserve">Examining individual mRNAs, TRXPT_21 – from the E2 region – was the most significantly expressed at 12 </w:t>
      </w:r>
      <w:proofErr w:type="spellStart"/>
      <w:r>
        <w:t>hpi</w:t>
      </w:r>
      <w:proofErr w:type="spellEnd"/>
      <w:r>
        <w:t xml:space="preserve">, constituting 33.58% of the total expression of all transcripts. Transcripts in the E3 and E4 regions also contributed substantial proportions, along with some MLP region transcripts. The later time points were dominated by the MLP region transcripts –- TRXPT_10 and TRXPT_14 were the most abundantly expressed at 24 and 72 </w:t>
      </w:r>
      <w:proofErr w:type="spellStart"/>
      <w:r>
        <w:t>hpi</w:t>
      </w:r>
      <w:proofErr w:type="spellEnd"/>
      <w:r>
        <w:t>, respectively (</w:t>
      </w:r>
      <w:r>
        <w:rPr>
          <w:b/>
          <w:bCs/>
        </w:rPr>
        <w:t>Figure 4A</w:t>
      </w:r>
      <w:r>
        <w:t xml:space="preserve">). Our analysis of the FPKM values of transcripts per region/TU revealed a similar pattern: </w:t>
      </w:r>
      <w:r>
        <w:lastRenderedPageBreak/>
        <w:t xml:space="preserve">the E2 region was the most abundantly expressed at 12 </w:t>
      </w:r>
      <w:proofErr w:type="spellStart"/>
      <w:r>
        <w:t>hpi</w:t>
      </w:r>
      <w:proofErr w:type="spellEnd"/>
      <w:r>
        <w:t>, after which the MLP region assumed dominance (</w:t>
      </w:r>
      <w:r>
        <w:rPr>
          <w:b/>
          <w:bCs/>
        </w:rPr>
        <w:t>Figure 4B</w:t>
      </w:r>
      <w:r>
        <w:t>).</w:t>
      </w:r>
    </w:p>
    <w:p w14:paraId="32F0FB55" w14:textId="77777777" w:rsidR="007B09C0" w:rsidRDefault="00000000">
      <w:pPr>
        <w:pStyle w:val="BodyText"/>
      </w:pPr>
      <w:r>
        <w:t xml:space="preserve">Next, we estimated the relative abundances of all splice junctions at each time point using the raw reads. Only junctions with a read coverage of at least 1% of the total splice junction reads at the given time point were considered significant and included in </w:t>
      </w:r>
      <w:r>
        <w:rPr>
          <w:b/>
          <w:bCs/>
        </w:rPr>
        <w:t>Tables 2a-2c</w:t>
      </w:r>
      <w:r>
        <w:t xml:space="preserve">. At 12 </w:t>
      </w:r>
      <w:proofErr w:type="spellStart"/>
      <w:r>
        <w:t>hpi</w:t>
      </w:r>
      <w:proofErr w:type="spellEnd"/>
      <w:r>
        <w:t>, 18 junctions met the 1% threshold, predominantly from early regions (E1, E2, E3, and E4), although the MLTU was the single most predominant region overall, constituting 38.8% of all the junction reads (</w:t>
      </w:r>
      <w:r>
        <w:rPr>
          <w:b/>
          <w:bCs/>
        </w:rPr>
        <w:t>Table 2a</w:t>
      </w:r>
      <w:r>
        <w:t xml:space="preserve"> and </w:t>
      </w:r>
      <w:r>
        <w:rPr>
          <w:b/>
          <w:bCs/>
        </w:rPr>
        <w:t>Supplementary Table S1a</w:t>
      </w:r>
      <w:r>
        <w:t xml:space="preserve">). The most abundant junctions at 12 </w:t>
      </w:r>
      <w:proofErr w:type="spellStart"/>
      <w:r>
        <w:t>hpi</w:t>
      </w:r>
      <w:proofErr w:type="spellEnd"/>
      <w:r>
        <w:t xml:space="preserve"> remained the most significantly expressed at 24 </w:t>
      </w:r>
      <w:proofErr w:type="spellStart"/>
      <w:r>
        <w:t>hpi</w:t>
      </w:r>
      <w:proofErr w:type="spellEnd"/>
      <w:r>
        <w:t>. However, here, the MLP-derived junctions unsurprisingly became even more predominant overall, accounting for 45.7% of all the junction reads counted (</w:t>
      </w:r>
      <w:r>
        <w:rPr>
          <w:b/>
          <w:bCs/>
        </w:rPr>
        <w:t>Table 2b</w:t>
      </w:r>
      <w:r>
        <w:t xml:space="preserve"> and </w:t>
      </w:r>
      <w:r>
        <w:rPr>
          <w:b/>
          <w:bCs/>
        </w:rPr>
        <w:t>Supplementary Table S1b</w:t>
      </w:r>
      <w:r>
        <w:t xml:space="preserve">). At 72 </w:t>
      </w:r>
      <w:proofErr w:type="spellStart"/>
      <w:r>
        <w:t>hpi</w:t>
      </w:r>
      <w:proofErr w:type="spellEnd"/>
      <w:r>
        <w:t>,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Table 2c</w:t>
      </w:r>
      <w:r>
        <w:t xml:space="preserve">, </w:t>
      </w:r>
      <w:r>
        <w:rPr>
          <w:b/>
          <w:bCs/>
        </w:rPr>
        <w:t>Supplementary Table S1c</w:t>
      </w:r>
      <w:r>
        <w:t xml:space="preserve"> and </w:t>
      </w:r>
      <w:r>
        <w:rPr>
          <w:b/>
          <w:bCs/>
        </w:rPr>
        <w:t>Figure 4C</w:t>
      </w:r>
      <w:r>
        <w:t>). When we limited this analysis to only junctions in the final transcriptome, we observed the relative abundances of the junctions for each region over time to be similar to the pattern seen with all the junctions included (</w:t>
      </w:r>
      <w:r>
        <w:rPr>
          <w:b/>
          <w:bCs/>
        </w:rPr>
        <w:t>Figure 4D</w:t>
      </w:r>
      <w:r>
        <w:t>).</w:t>
      </w:r>
    </w:p>
    <w:p w14:paraId="61E6C21F" w14:textId="77777777" w:rsidR="007B09C0" w:rsidRDefault="00000000">
      <w:pPr>
        <w:pStyle w:val="BodyText"/>
      </w:pPr>
      <w:r>
        <w:t>Finally, we analyzed splice donor and acceptor site nucleotide usage over time to investigate any peculiarities that THEV may exhibit,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Figure 5</w:t>
      </w:r>
      <w:r>
        <w:t>).</w:t>
      </w:r>
    </w:p>
    <w:p w14:paraId="6CB1FBB9" w14:textId="77777777" w:rsidR="007B09C0" w:rsidRDefault="00000000">
      <w:pPr>
        <w:pStyle w:val="BodyText"/>
      </w:pPr>
      <w:r>
        <w:rPr>
          <w:b/>
          <w:bCs/>
        </w:rPr>
        <w:t>Early Region 1 (E1) transcripts</w:t>
      </w:r>
      <w:r>
        <w:br/>
        <w:t xml:space="preserve">In </w:t>
      </w:r>
      <w:proofErr w:type="spellStart"/>
      <w:r>
        <w:t>MAdVs</w:t>
      </w:r>
      <w:proofErr w:type="spellEnd"/>
      <w:r>
        <w:t xml:space="preserve">, E1 is the first region transcribed post-viral DNA entry into the host cell nucleus, mediated solely by host transcription machinery (18). Translated E1 proteins subsequently </w:t>
      </w:r>
      <w:r>
        <w:lastRenderedPageBreak/>
        <w:t xml:space="preserve">activate other viral promoters in conjunction with host transcription factors (10). Despite subdivision into E1a and E1b units in </w:t>
      </w:r>
      <w:proofErr w:type="spellStart"/>
      <w:r>
        <w:t>MAdVs</w:t>
      </w:r>
      <w:proofErr w:type="spellEnd"/>
      <w:r>
        <w:t xml:space="preserve">, our THEV data does not reflect this. This region is predicted to encode only two ORFs: ORF1 (sialidase) and </w:t>
      </w:r>
      <w:proofErr w:type="spellStart"/>
      <w:r>
        <w:t>Hyd</w:t>
      </w:r>
      <w:proofErr w:type="spellEnd"/>
      <w:r>
        <w:t xml:space="preserve"> (a hydrophobic product with unknown function) in THEV.</w:t>
      </w:r>
    </w:p>
    <w:p w14:paraId="0312C798" w14:textId="77777777" w:rsidR="007B09C0" w:rsidRDefault="00000000">
      <w:pPr>
        <w:pStyle w:val="BodyText"/>
      </w:pPr>
      <w:r>
        <w:t>We identified four novel transcripts in this region, containing 3 unique splice junctions (</w:t>
      </w:r>
      <w:r>
        <w:rPr>
          <w:b/>
          <w:bCs/>
        </w:rPr>
        <w:t>Figure 6</w:t>
      </w:r>
      <w:r>
        <w:t xml:space="preserve">), and encoding four distinct novel ORFs in addition to Hyd. All transcripts have coding potential (CP) for the </w:t>
      </w:r>
      <w:proofErr w:type="spellStart"/>
      <w:r>
        <w:t>Hyd</w:t>
      </w:r>
      <w:proofErr w:type="spellEnd"/>
      <w:r>
        <w:t xml:space="preserve"> protein as the 3’-most coding sequence if secondary start codon usage is considered (17, 18). Also, all the transcripts have a common transcription termination site (TTS; at position 2325 bp), but TRXPT_1 and TRXPT_2 have an upstream transcription start sites (TSS) to TRXPT_3 and TRXPT_4. Given that E1 mRNAs in </w:t>
      </w:r>
      <w:proofErr w:type="spellStart"/>
      <w:r>
        <w:t>MAdVs</w:t>
      </w:r>
      <w:proofErr w:type="spellEnd"/>
      <w:r>
        <w:t xml:space="preserve"> share a common TTS and TSS, differing only in the internal splicing (18), we consider the upstream TSS (position 54 bp) as the actual TSS for all E1 region transcripts. We also identified the canonical polyadenylation signal (PAS; AAUAAA) in the immediate context of the TTS at position 2323 bp (location of the “U” in the PAS sequence); see </w:t>
      </w:r>
      <w:r>
        <w:rPr>
          <w:b/>
          <w:bCs/>
        </w:rPr>
        <w:t>Supplementary Table S2</w:t>
      </w:r>
      <w:r>
        <w:t>.</w:t>
      </w:r>
    </w:p>
    <w:p w14:paraId="027FCE8A" w14:textId="77777777" w:rsidR="007B09C0" w:rsidRDefault="00000000">
      <w:pPr>
        <w:pStyle w:val="BodyText"/>
      </w:pPr>
      <w:r>
        <w:t>From the 5’-most start codon (SC), TRXPT_1 encodes a multi-</w:t>
      </w:r>
      <w:proofErr w:type="spellStart"/>
      <w:r>
        <w:t>exonic</w:t>
      </w:r>
      <w:proofErr w:type="spellEnd"/>
      <w:r>
        <w:t xml:space="preserve"> novel 17.9 </w:t>
      </w:r>
      <w:proofErr w:type="spellStart"/>
      <w:r>
        <w:t>kDa</w:t>
      </w:r>
      <w:proofErr w:type="spellEnd"/>
      <w:r>
        <w:t xml:space="preserve">, 160 residue protein (ORF9). TRXPT_2 encodes a two-exon 66.4 </w:t>
      </w:r>
      <w:proofErr w:type="spellStart"/>
      <w:r>
        <w:t>kDa</w:t>
      </w:r>
      <w:proofErr w:type="spellEnd"/>
      <w:r>
        <w:t xml:space="preserve">, 597 residue novel protein (ORF10), spanning almost the entire predicted ORF1 and Hyd. The intron of TRXPT_2 excludes the C-terminus of ORF1 (including its stop codon) from ORF10 but the SC of ORF10 is 102 bp upstream and in-frame with the predicted SC of ORF1. TRXPT_3, similar to TRXPT_1 but lacking the second exon, encodes a 13.1 </w:t>
      </w:r>
      <w:proofErr w:type="spellStart"/>
      <w:r>
        <w:t>kDa</w:t>
      </w:r>
      <w:proofErr w:type="spellEnd"/>
      <w:r>
        <w:t xml:space="preserve">, 115 residue protein (ORF4), previously predicted (27) but excluded in later annotations (1, 12). Our data suggest it is genuinely expressed. Lastly, TRXPT_4 encodes a distinct novel 15.9 </w:t>
      </w:r>
      <w:proofErr w:type="spellStart"/>
      <w:r>
        <w:t>kDa</w:t>
      </w:r>
      <w:proofErr w:type="spellEnd"/>
      <w:r>
        <w:t>, 143 residue protein (ORF11).</w:t>
      </w:r>
    </w:p>
    <w:p w14:paraId="7C234013" w14:textId="77777777" w:rsidR="007B09C0" w:rsidRDefault="00000000">
      <w:pPr>
        <w:pStyle w:val="BodyText"/>
      </w:pPr>
      <w:r>
        <w:t xml:space="preserve">The splice junctions of all transcripts in this region, except for TRXPT_4, were validated by cloning of viral cDNA and Sanger sequencing (see </w:t>
      </w:r>
      <w:r>
        <w:rPr>
          <w:b/>
          <w:bCs/>
        </w:rPr>
        <w:t>Supplementary PCR methods</w:t>
      </w:r>
      <w:r>
        <w:t xml:space="preserve">). During TRXPT_2 validation, ORF1 was found on the agarose gel (an unspliced band size) and Sanger </w:t>
      </w:r>
      <w:r>
        <w:lastRenderedPageBreak/>
        <w:t>sequencing results showed it to be a transcribed mRNA (</w:t>
      </w:r>
      <w:r>
        <w:rPr>
          <w:b/>
          <w:bCs/>
        </w:rPr>
        <w:t>Supplementary PCR methods</w:t>
      </w:r>
      <w:r>
        <w:t xml:space="preserve">). This was corroborated by our 3’ RACE experiment, which showed a transcript (TRXPT_2B) spanning the entire ORF1 and </w:t>
      </w:r>
      <w:proofErr w:type="spellStart"/>
      <w:r>
        <w:t>Hyd</w:t>
      </w:r>
      <w:proofErr w:type="spellEnd"/>
      <w:r>
        <w:t xml:space="preserve"> ORFs without splicing, with a poly-A tail immediately after the E1 TTS. The 5’-most coding sequence (CDS) of this transcript (TRXPT_2B) encodes ORF1. However, TRXPT_2B has an upstream and in-frame SC to the predicted SC of ORF1, suggesting that the predicted ORF1 CDS is truncated – the expressed ORF1 (eORF1) shares the same SC as ORF10, but has a unique stop codon (STC). See </w:t>
      </w:r>
      <w:r>
        <w:rPr>
          <w:b/>
          <w:bCs/>
        </w:rPr>
        <w:t>Supplementary Table S3</w:t>
      </w:r>
      <w:r>
        <w:t xml:space="preserve"> for all transcripts and their encoded proteins.</w:t>
      </w:r>
    </w:p>
    <w:p w14:paraId="6F5E15BA" w14:textId="77777777" w:rsidR="007B09C0" w:rsidRDefault="00000000">
      <w:pPr>
        <w:pStyle w:val="BodyText"/>
      </w:pPr>
      <w:r>
        <w:rPr>
          <w:b/>
          <w:bCs/>
        </w:rPr>
        <w:t>Early Region 2 (E2) and Intermediate Region (IM) transcripts</w:t>
      </w:r>
      <w:r>
        <w:br/>
        <w:t xml:space="preserve">The E2 TU expressed on the anti-sense strand, is subdivided into E2A and E2B and encodes three classical AdV proteins – pTP and Ad-pol (E2B proteins), and DBP (E2A protein) – essential for genome replication (17, 18). Unlike </w:t>
      </w:r>
      <w:proofErr w:type="spellStart"/>
      <w:r>
        <w:t>MAdV</w:t>
      </w:r>
      <w:proofErr w:type="spellEnd"/>
      <w:r>
        <w:t xml:space="preserve"> where two promoters are known (17), we discovered only a single TSS (E2 TSS; 18,751 bp) for both E2A and E2B transcripts in THEV. However, E2A and E2B transcripts have distinct TTSs, with E2B transcripts sharing the TTS of the IVa2 transcript of the IM region similar to </w:t>
      </w:r>
      <w:proofErr w:type="spellStart"/>
      <w:r>
        <w:t>MAdVs</w:t>
      </w:r>
      <w:proofErr w:type="spellEnd"/>
      <w:r>
        <w:t xml:space="preserve"> (17, 18) (</w:t>
      </w:r>
      <w:r>
        <w:rPr>
          <w:b/>
          <w:bCs/>
        </w:rPr>
        <w:t>Figure 7</w:t>
      </w:r>
      <w:r>
        <w:t>).</w:t>
      </w:r>
    </w:p>
    <w:p w14:paraId="07746A4C" w14:textId="77777777" w:rsidR="007B09C0" w:rsidRDefault="00000000">
      <w:pPr>
        <w:pStyle w:val="BodyText"/>
      </w:pPr>
      <w:r>
        <w:t xml:space="preserve">The E2A ORF, DBP, is one of three THEV ORFs predicted to be spliced from two exons. The corresponding transcript (TRXPT_21) in our data matches the predicted splice junction but includes an additional non-coding exon at the 5’-end (E2-5’UTR). Thus, TRXPT_21 is a three-exon transcript encoding DBP (380 residues, 43.3 </w:t>
      </w:r>
      <w:proofErr w:type="spellStart"/>
      <w:r>
        <w:t>kDa</w:t>
      </w:r>
      <w:proofErr w:type="spellEnd"/>
      <w:r>
        <w:t>) precisely. TRXPT_21 was also corroborated in a 3’ RACE experiment. Additionally, from the 3’ RACE data, we found a splice variant of TRXPT_21 which retains the second intron, leading to a 2-exon transcript (TRXPT_21B). Although longer, TRXPT_21B encodes a truncated isoform of DBP (</w:t>
      </w:r>
      <w:proofErr w:type="spellStart"/>
      <w:r>
        <w:t>tDBP</w:t>
      </w:r>
      <w:proofErr w:type="spellEnd"/>
      <w:r>
        <w:t xml:space="preserve">; a 346 residue, 39.3 </w:t>
      </w:r>
      <w:proofErr w:type="spellStart"/>
      <w:r>
        <w:t>kDa</w:t>
      </w:r>
      <w:proofErr w:type="spellEnd"/>
      <w:r>
        <w:t xml:space="preserve"> product) using a downstream in-frame SC but the same STC as DBP. Both TRXPT_21 and TRXPT_21B share a common TTS, seen in our 3’ RACE data, located 39 bp downstream of the CDS in an adenine/thymine (A/T)-rich sequence followed by the poly-A tail </w:t>
      </w:r>
      <w:r>
        <w:lastRenderedPageBreak/>
        <w:t>sequence, suggesting this position (16,934 bp) as the true E2A TTS. There are two canonical PASs (AAUAAA; 16,964 and 16950 bp) immediately after the CDS any of which can serve as the PAS without affecting the encoded proteins (</w:t>
      </w:r>
      <w:r>
        <w:rPr>
          <w:b/>
          <w:bCs/>
        </w:rPr>
        <w:t>Supplementary Table S2</w:t>
      </w:r>
      <w:r>
        <w:t>).</w:t>
      </w:r>
    </w:p>
    <w:p w14:paraId="181EA47A" w14:textId="069637CB" w:rsidR="007B09C0" w:rsidRDefault="00000000">
      <w:pPr>
        <w:pStyle w:val="BodyText"/>
      </w:pPr>
      <w:r>
        <w:t>The E2B region transcripts also start with the E2-5’UTR but extend downstream to reach the TTS at 2334 bp in the IM region, which is in the immediate context of a canonical PAS (position 2333 bp) where polyadenylation likely occurs. The E2B transcripts, TRXPT_6 and TRXPT_7, are almost identical except for an extra splice junction at the 3’-end of TRXPT_6 (</w:t>
      </w:r>
      <w:r>
        <w:rPr>
          <w:b/>
          <w:bCs/>
        </w:rPr>
        <w:t>Figure 7</w:t>
      </w:r>
      <w:r>
        <w:t xml:space="preserve">). TRXPT_7 has the CP for both classical proteins (pTP and Ad-pol) encoded in this region, with the pTP ORF predicted to be spliced from two exons. The predicted splice junction of pTP is corroborated by our data but the full transcript is markedly longer than the predicted ORF, although the encoded product (pTP) remains unchanged. Ad-pol (polymerase) is encoded downstream of pTP with secondary </w:t>
      </w:r>
      <w:del w:id="20" w:author="Abraham Quaye" w:date="2024-07-08T13:46:00Z">
        <w:r w:rsidDel="001F3B6C">
          <w:delText>start codon</w:delText>
        </w:r>
      </w:del>
      <w:ins w:id="21" w:author="Abraham Quaye" w:date="2024-07-08T13:46:00Z">
        <w:r w:rsidR="001F3B6C">
          <w:t>SC</w:t>
        </w:r>
      </w:ins>
      <w:r>
        <w:t xml:space="preserve"> (</w:t>
      </w:r>
      <w:proofErr w:type="spellStart"/>
      <w:r>
        <w:t>secSC</w:t>
      </w:r>
      <w:proofErr w:type="spellEnd"/>
      <w:r>
        <w:t xml:space="preserve">) usage. The CP of TRXPT_6 slightly differs from TRXPT_7 because a new STC resulting from the extra splice site forms a minimal truncation of the Ad-pol encoded from its </w:t>
      </w:r>
      <w:proofErr w:type="spellStart"/>
      <w:r>
        <w:t>secSC</w:t>
      </w:r>
      <w:proofErr w:type="spellEnd"/>
      <w:r>
        <w:t>.</w:t>
      </w:r>
    </w:p>
    <w:p w14:paraId="6A989F01" w14:textId="77777777" w:rsidR="007B09C0" w:rsidRDefault="00000000">
      <w:pPr>
        <w:pStyle w:val="BodyText"/>
      </w:pPr>
      <w:r>
        <w:t xml:space="preserve">While both TRXPT_6 and TRXPT_7 have the CP for Ad-pol with </w:t>
      </w:r>
      <w:proofErr w:type="spellStart"/>
      <w:r>
        <w:t>secSC</w:t>
      </w:r>
      <w:proofErr w:type="spellEnd"/>
      <w:r>
        <w:t xml:space="preserve"> usage, in all AdVs studied, the two proteins (pTP and Ad-pol) are encoded by separate mRNAs with identical first three 5’ exons and TTS, but different splice junctions to the terminal coding exons. Hence, we checked for a longer splice junction between the third and fourth (terminal) exons of TRXPT_7 with our junction validation method (targeted PCR, cloning, and Sanger sequencing). We discovered a unique splice junction (10,981-7062 bp) not present in our RNA-seq data. If initiated from the E2 TSS and terminated at the E2B TTS, this transcript (TRXPT_31) would encode Ad-pol in its 5’-most CDS (</w:t>
      </w:r>
      <w:r>
        <w:rPr>
          <w:b/>
          <w:bCs/>
        </w:rPr>
        <w:t>Figure 7</w:t>
      </w:r>
      <w:r>
        <w:t>).</w:t>
      </w:r>
    </w:p>
    <w:p w14:paraId="7C18DC86" w14:textId="77777777" w:rsidR="007B09C0" w:rsidRDefault="00000000">
      <w:pPr>
        <w:pStyle w:val="BodyText"/>
      </w:pPr>
      <w:r>
        <w:t xml:space="preserve">Our RNA-seq data also showed a novel short transcript (TRXPT_15) entirely nested within the terminal exon of TRXPT_7 but with a unique splice site. This transcript is an incomplete </w:t>
      </w:r>
      <w:r>
        <w:lastRenderedPageBreak/>
        <w:t>construction from the mapped reads as it contains a truncated CDS. However, we validated this splice junction to be genuine (</w:t>
      </w:r>
      <w:r>
        <w:rPr>
          <w:b/>
          <w:bCs/>
        </w:rPr>
        <w:t>Supplementary PCR methods</w:t>
      </w:r>
      <w:r>
        <w:t>).</w:t>
      </w:r>
    </w:p>
    <w:p w14:paraId="60D107D9" w14:textId="77777777" w:rsidR="007B09C0" w:rsidRDefault="00000000">
      <w:pPr>
        <w:pStyle w:val="BodyText"/>
      </w:pPr>
      <w:r>
        <w:t>The IM region is a single-transcript TU, encoding a single classical protein, IVa2. The promoter expressing this single transcript (TRXPT_5) is embedded in the E2B region and shares a TTS with E2B transcripts (17, 18). TRXPT_5 is a two-exon transcript with a non-coding first exon, except the last 2 nucleotides, which connect with the first nucleotide of the second exon to form the 5’-most SC. This new SC is four codons upstream and in-frame of the predicted IVa2 SC. Beside the four additional N-terminus residues, the protein sequence is unchanged.</w:t>
      </w:r>
    </w:p>
    <w:p w14:paraId="4E2703BF" w14:textId="77777777" w:rsidR="007B09C0" w:rsidRDefault="00000000">
      <w:pPr>
        <w:pStyle w:val="BodyText"/>
      </w:pPr>
      <w:r>
        <w:rPr>
          <w:b/>
          <w:bCs/>
        </w:rPr>
        <w:t>Early Region 3 (E3) transcripts</w:t>
      </w:r>
      <w:r>
        <w:br/>
        <w:t xml:space="preserve">The E3 region, nested within the MLTU, encodes proteins that modulate and evade host immune defenses. In </w:t>
      </w:r>
      <w:proofErr w:type="spellStart"/>
      <w:r>
        <w:t>MAdVs</w:t>
      </w:r>
      <w:proofErr w:type="spellEnd"/>
      <w:r>
        <w:t xml:space="preserve">, this region contains seven ORFs expressed from multiple transcripts sharing the same TSS (from the E3 promoter) but having different TTSs (10, 17, 18). However, some E3 transcripts use the TSS of the MLP. Due to sharing the same TSS, in </w:t>
      </w:r>
      <w:proofErr w:type="spellStart"/>
      <w:r>
        <w:t>MAdVs</w:t>
      </w:r>
      <w:proofErr w:type="spellEnd"/>
      <w:r>
        <w:t xml:space="preserve">, </w:t>
      </w:r>
      <w:proofErr w:type="spellStart"/>
      <w:r>
        <w:t>secSC</w:t>
      </w:r>
      <w:proofErr w:type="spellEnd"/>
      <w:r>
        <w:t xml:space="preserve"> usage is heavily relied on for gene expression in this region as utilizing only the first SC cannot produce the downstream proteins in this TU. The 12.5K ORF and transcripts using the MLP TSS are exceptions (17).</w:t>
      </w:r>
    </w:p>
    <w:p w14:paraId="49C79027" w14:textId="77777777" w:rsidR="007B09C0" w:rsidRDefault="00000000">
      <w:pPr>
        <w:pStyle w:val="BodyText"/>
      </w:pPr>
      <w:r>
        <w:t xml:space="preserve">In THEV, only one ORF (E3) was predicted in this region. However, as the E3 TU is nested in the MLTU, transcripts from the L4 promoter (100K, 22K, 33K, and </w:t>
      </w:r>
      <w:proofErr w:type="spellStart"/>
      <w:r>
        <w:t>pVIII</w:t>
      </w:r>
      <w:proofErr w:type="spellEnd"/>
      <w:r>
        <w:t>) overlap the E3 region transcripts entirely and share similar TSS and TTS locations (</w:t>
      </w:r>
      <w:r>
        <w:rPr>
          <w:b/>
          <w:bCs/>
        </w:rPr>
        <w:t>Figure 8</w:t>
      </w:r>
      <w:r>
        <w:t>). Therefore, we have categorized these two groups together as E3 transcripts.</w:t>
      </w:r>
    </w:p>
    <w:p w14:paraId="07F1F2E0" w14:textId="77777777" w:rsidR="007B09C0" w:rsidRDefault="00000000">
      <w:pPr>
        <w:pStyle w:val="BodyText"/>
      </w:pPr>
      <w:r>
        <w:t xml:space="preserve">We identified seven novel transcripts (TRXPT_22, TRXPT_23, TRXPT_24, TRXPT_25, TRXPT_26, TRXPT_27, TRXPT_29) from our RNA-seq data, all originating from two distinct TSSs. We consider the first TSS (position 18,230 bp) as corresponding to the L4 promoter (L4P) and the other at 18,727 bp as corresponding to the E3 promoter (E3P). We also identified </w:t>
      </w:r>
      <w:r>
        <w:lastRenderedPageBreak/>
        <w:t xml:space="preserve">the canonical or other known PASs (28) near the TTS of the transcripts (see </w:t>
      </w:r>
      <w:r>
        <w:rPr>
          <w:b/>
          <w:bCs/>
        </w:rPr>
        <w:t>Supplementary Table S2</w:t>
      </w:r>
      <w:r>
        <w:t xml:space="preserve">). These E3 transcripts collectively have the CP for several predicted THEV ORFs: 100K, 22K, 33K, </w:t>
      </w:r>
      <w:proofErr w:type="spellStart"/>
      <w:r>
        <w:t>pVIII</w:t>
      </w:r>
      <w:proofErr w:type="spellEnd"/>
      <w:r>
        <w:t xml:space="preserve">, and E3, as well as Fiber (IV) and ORF7 of the MLTU (see </w:t>
      </w:r>
      <w:r>
        <w:rPr>
          <w:b/>
          <w:bCs/>
        </w:rPr>
        <w:t>Supplementary Table S3</w:t>
      </w:r>
      <w:r>
        <w:t xml:space="preserve">). However, some of these CDSs differ from the predictions due to either unknown exons or the presence of an in-frame upstream SC. For instance, we discovered that 33K, predicted to be spliced from two exons, is actually a significantly longer four-exon ORF (e33K; 19.8 </w:t>
      </w:r>
      <w:proofErr w:type="spellStart"/>
      <w:r>
        <w:t>kDa</w:t>
      </w:r>
      <w:proofErr w:type="spellEnd"/>
      <w:r>
        <w:t xml:space="preserve">, 171 residues) encoded on TRXPT_24. Its first two exons were unknown but the last two match the predicted exons and the CDS is in-frame, albeit the first 20 bp of the predicted 33K (including the SC) is spliced out as part of the second intron of TRXPT_24. TRXPT_24 also has the CP for </w:t>
      </w:r>
      <w:proofErr w:type="spellStart"/>
      <w:r>
        <w:t>pVIII</w:t>
      </w:r>
      <w:proofErr w:type="spellEnd"/>
      <w:r>
        <w:t xml:space="preserve"> and E3 if we consider downstream SC usage. However, we found an upstream in-frame SC for the predicted E3; thus, this longer version of E3 (eE3) is likely the genuinely expressed ORF. TRXPT_29, the shortest transcript in this TU, encodes a novel 73 residue protein (8.3KI) across its two exons using the SC of e33K with a unique STC. TRXPT_23, spliced identically as TRXPT_29, also encodes 8.3KI from its first SC. Similarly, TRXPT_22 encodes a </w:t>
      </w:r>
      <w:proofErr w:type="gramStart"/>
      <w:r>
        <w:t>73 residue</w:t>
      </w:r>
      <w:proofErr w:type="gramEnd"/>
      <w:r>
        <w:t xml:space="preserve"> novel protein (8.3KII) from its first SC that shares over 80% similarity with 8.3KI, but they differ at the C-terminus. Considering downstream SC usage, both TRXPT_22 and TRXPT_23 can encode </w:t>
      </w:r>
      <w:proofErr w:type="spellStart"/>
      <w:r>
        <w:t>pVIII</w:t>
      </w:r>
      <w:proofErr w:type="spellEnd"/>
      <w:r>
        <w:t xml:space="preserve"> and eE3 in that order, but TRXPT_23 being longer, also has the CP for the Fiber ORF.</w:t>
      </w:r>
    </w:p>
    <w:p w14:paraId="67FF3285" w14:textId="77777777" w:rsidR="007B09C0" w:rsidRDefault="00000000">
      <w:pPr>
        <w:pStyle w:val="BodyText"/>
      </w:pPr>
      <w:r>
        <w:t>As the splice junctions of TRXPT_22, TRXPT_23, TRXPT_24, and TRXPT_29 share the same genomic space, their validation was done with a single primer pair, and they were differentiated from each other by cloning the cDNA and Sanger sequencing (</w:t>
      </w:r>
      <w:r>
        <w:rPr>
          <w:b/>
          <w:bCs/>
        </w:rPr>
        <w:t>Supplementary PCR methods</w:t>
      </w:r>
      <w:r>
        <w:t>). In addition to corroborating the splice junctions for the aforementioned transcripts, the Sanger sequencing results also showed a distinct splice variant undetected in our RNA-seq transcriptome. This was a three-exon transcript (TRXPT_30) with identical first and last exons as TRXPT_23, which also contained the second exon of TRXPT_24 (</w:t>
      </w:r>
      <w:r>
        <w:rPr>
          <w:b/>
          <w:bCs/>
        </w:rPr>
        <w:t>Figure 8</w:t>
      </w:r>
      <w:r>
        <w:t xml:space="preserve">). TRXPT_30 </w:t>
      </w:r>
      <w:r>
        <w:lastRenderedPageBreak/>
        <w:t>encodes a novel 140 residue, 15.7kDa protein (e22K), spanning all three exons. Interestingly, the last 81 C-terminus residues of e22K are identical to 22K (89 residues), a single-exon ORF predicted to use the same SC as 33K. Just as seen for 33K, the first 20 bp of 22K is intronic, excluding the first 7 residues of 22K from e22K. We consider e22K as a long variant of the predicted 22K ORF. Assuming TRXPT_30 shares the same TSS and TTS as TRXPT_23, it would also have the downstream CP of TRXPT_23.</w:t>
      </w:r>
    </w:p>
    <w:p w14:paraId="44420C88" w14:textId="77777777" w:rsidR="007B09C0" w:rsidRDefault="00000000">
      <w:pPr>
        <w:pStyle w:val="BodyText"/>
      </w:pPr>
      <w:r>
        <w:t xml:space="preserve">TRXPT_25, the largest transcript in the TU, is a two-exon transcript, encoding a novel protein (t100K; 543 residues), which is a shorter isoform of the predicted 100K ORF. </w:t>
      </w:r>
      <w:proofErr w:type="spellStart"/>
      <w:r>
        <w:t>secSC</w:t>
      </w:r>
      <w:proofErr w:type="spellEnd"/>
      <w:r>
        <w:t xml:space="preserve"> usage on this transcript yields the predicted 22K ORF. It also has the CP for </w:t>
      </w:r>
      <w:proofErr w:type="spellStart"/>
      <w:r>
        <w:t>pVIII</w:t>
      </w:r>
      <w:proofErr w:type="spellEnd"/>
      <w:r>
        <w:t xml:space="preserve"> and eE3 downstream. Furthermore, during the validation of the TRXPT_25 splice junction using primers that span its junction (18,350-18,717 bp), we noticed a DNA band corresponding to the full unspliced sequence (</w:t>
      </w:r>
      <w:r>
        <w:rPr>
          <w:b/>
          <w:bCs/>
        </w:rPr>
        <w:t>Supplementary PCR methods</w:t>
      </w:r>
      <w:r>
        <w:t>). As TRXPT_25 only falls short of encoding the complete predicted 100K protein due to its splice junction, this band (which we cloned and validated by Sanger sequencing) suggests that the predicted 100K is indeed expressed. We assume that this transcript (TRXPT_25B) shares the same TSS and TTS as TRXPT_25.</w:t>
      </w:r>
    </w:p>
    <w:p w14:paraId="34E78CAE" w14:textId="77777777" w:rsidR="007B09C0" w:rsidRDefault="00000000">
      <w:pPr>
        <w:pStyle w:val="BodyText"/>
      </w:pPr>
      <w:r>
        <w:t xml:space="preserve">Lastly, TRXPT_26 and TRXPT_27, both originate from the E3P but have distinct TTSs. TRXPT_26 encodes </w:t>
      </w:r>
      <w:proofErr w:type="spellStart"/>
      <w:r>
        <w:t>pVIII</w:t>
      </w:r>
      <w:proofErr w:type="spellEnd"/>
      <w:r>
        <w:t xml:space="preserve"> as the 5’-most ORF and has the CP for eE3 and Fiber in that order. TRXPT_27, a two-exon transcript, encodes Fiber as the 5’-most ORF, and ORF7 downstream with </w:t>
      </w:r>
      <w:proofErr w:type="spellStart"/>
      <w:r>
        <w:t>secSC</w:t>
      </w:r>
      <w:proofErr w:type="spellEnd"/>
      <w:r>
        <w:t xml:space="preserve"> usage. TRXPT_13 is an L4P transcript that uses the MLP TSS; it is discussed under the MLTU transcripts.</w:t>
      </w:r>
    </w:p>
    <w:p w14:paraId="320CCFCB" w14:textId="77777777" w:rsidR="007B09C0" w:rsidRDefault="00000000">
      <w:pPr>
        <w:pStyle w:val="BodyText"/>
      </w:pPr>
      <w:r>
        <w:rPr>
          <w:b/>
          <w:bCs/>
        </w:rPr>
        <w:t>Early Region 4 (E4) transcripts</w:t>
      </w:r>
      <w:r>
        <w:t xml:space="preserve"> This TU is found at the 3’-end of the genome and expressed on the anti-sense strand. Based on nucleotide position, ORF7 and ORF8 were predicted in this region (1); however, as ORF7 is neither on the anti-sense strand nor transcribed from a promoter in the E4 region, we only classify ORF8 in this TU. This is corroborated by our RNA-seq data, showing only one transcript in this region on the anti-sense strand (</w:t>
      </w:r>
      <w:r>
        <w:rPr>
          <w:b/>
          <w:bCs/>
        </w:rPr>
        <w:t>Figure 9</w:t>
      </w:r>
      <w:r>
        <w:t xml:space="preserve">). The </w:t>
      </w:r>
      <w:r>
        <w:lastRenderedPageBreak/>
        <w:t xml:space="preserve">transcript (TRXPT_28) spans 25192-26247 bp and is spliced at 25701-26055 bp, forming a two-exon transcript. The second exon fully matches the predicted ORF8 with 12 extra base pairs at the 3’-end. However, we identified a SC 192 bp upstream of the predicted SC in the first exon from which an in-frame protein is encoded. We consider this longer isoform (eORF8 – 26.4 </w:t>
      </w:r>
      <w:proofErr w:type="spellStart"/>
      <w:r>
        <w:t>kDa</w:t>
      </w:r>
      <w:proofErr w:type="spellEnd"/>
      <w:r>
        <w:t>, 229 residues) as the genuinely expressed ORF. We also identified a canonical PAS 11 bp upstream of TTS (</w:t>
      </w:r>
      <w:r>
        <w:rPr>
          <w:b/>
          <w:bCs/>
        </w:rPr>
        <w:t>Supplementary Table S2</w:t>
      </w:r>
      <w:r>
        <w:t>).</w:t>
      </w:r>
    </w:p>
    <w:p w14:paraId="308C7DC2" w14:textId="5B7150A6" w:rsidR="007B09C0" w:rsidRDefault="00000000">
      <w:pPr>
        <w:pStyle w:val="BodyText"/>
      </w:pPr>
      <w:del w:id="22" w:author="Abraham Quaye" w:date="2024-07-08T13:47:00Z">
        <w:r w:rsidDel="00351C91">
          <w:rPr>
            <w:b/>
            <w:bCs/>
          </w:rPr>
          <w:delText>Major Late Transcription Unit (</w:delText>
        </w:r>
      </w:del>
      <w:r>
        <w:rPr>
          <w:b/>
          <w:bCs/>
        </w:rPr>
        <w:t>MLTU</w:t>
      </w:r>
      <w:del w:id="23" w:author="Abraham Quaye" w:date="2024-07-08T13:47:00Z">
        <w:r w:rsidDel="00351C91">
          <w:rPr>
            <w:b/>
            <w:bCs/>
          </w:rPr>
          <w:delText>)</w:delText>
        </w:r>
      </w:del>
      <w:r>
        <w:rPr>
          <w:b/>
          <w:bCs/>
        </w:rPr>
        <w:t xml:space="preserve"> or MLP Region transcripts</w:t>
      </w:r>
      <w:r>
        <w:br/>
        <w:t>The MLTU transcripts, dominant in the late phase of the AdV infectious cycle, are produced by alternative polyadenylation and splicing of a primary transcript and grouped into five transcript classes (L1-L5). About 13 out of the 23 predicted ORFs in THEV fall within this TU, some of which we have categorized under the E3 TU instead. Our RNA-seq data revealed 12 transcripts (TRXPT_8, TRXPT_9, TRXPT_10, TRXPT_11, TRXPT_12, TRXPT_13, TRXPT_14, TRXPT_16, TRXPT_17, TRXPT_18, TRXPT_19, TRXPT_20) in this TU, most of which have the 5’ TPL sequence as in all AdVs. However, three transcripts (TRXPT_16, TRXPT_17, TRXPT_18) use a different leader sequence (</w:t>
      </w:r>
      <w:proofErr w:type="spellStart"/>
      <w:r>
        <w:t>sTPL</w:t>
      </w:r>
      <w:proofErr w:type="spellEnd"/>
      <w:r>
        <w:t xml:space="preserve">), where a different first exon is used instead of the first TPL exon, and TRXPT_20 uses only the third TPL exon (TPL3); see </w:t>
      </w:r>
      <w:r>
        <w:rPr>
          <w:b/>
          <w:bCs/>
        </w:rPr>
        <w:t>Figure 10</w:t>
      </w:r>
      <w:r>
        <w:t>.</w:t>
      </w:r>
    </w:p>
    <w:p w14:paraId="18C13B3E" w14:textId="77777777" w:rsidR="007B09C0" w:rsidRDefault="00000000">
      <w:pPr>
        <w:pStyle w:val="BodyText"/>
      </w:pPr>
      <w:r>
        <w:t xml:space="preserve">We identified five TTSs (10,549, 12,709, 16,870, 22,116, 25,168 bp) in this TU, which we consider as corresponding to the five late mRNA classes (L1-L5), respectively. L1 mRNAs include TRXPT_8, encoding the 52K ORF as predicted. L2 mRNAs include TRXPT_16, TRXPT_17, and TRXPT_18, all containing the </w:t>
      </w:r>
      <w:proofErr w:type="spellStart"/>
      <w:r>
        <w:t>sTPL</w:t>
      </w:r>
      <w:proofErr w:type="spellEnd"/>
      <w:r>
        <w:t xml:space="preserve"> with their respective coding exons. They encode </w:t>
      </w:r>
      <w:proofErr w:type="spellStart"/>
      <w:r>
        <w:t>pIIIa</w:t>
      </w:r>
      <w:proofErr w:type="spellEnd"/>
      <w:r>
        <w:t xml:space="preserve">, III (penton), and </w:t>
      </w:r>
      <w:proofErr w:type="spellStart"/>
      <w:r>
        <w:t>pVII</w:t>
      </w:r>
      <w:proofErr w:type="spellEnd"/>
      <w:r>
        <w:t xml:space="preserve">, respectively. The L3 mRNAs, TRXPT_14 and TRXPT_20, both encode the hexon (II) ORF but hexon is the only ORF encoded on TRXPT_14, whereas TRXPT_20 encodes </w:t>
      </w:r>
      <w:proofErr w:type="spellStart"/>
      <w:r>
        <w:t>pX</w:t>
      </w:r>
      <w:proofErr w:type="spellEnd"/>
      <w:r>
        <w:t xml:space="preserve"> (pre-Mu), </w:t>
      </w:r>
      <w:proofErr w:type="spellStart"/>
      <w:r>
        <w:t>pVI</w:t>
      </w:r>
      <w:proofErr w:type="spellEnd"/>
      <w:r>
        <w:t xml:space="preserve">, and hexon in that order. L4 mRNAs, TRXPT_9, TRXPT_10, TRXPT_11, and TRXPT_13 are the largest transcripts in the transcriptome and encode several similar late proteins. TRXPT_9 and TRXPT_10 are very similar but not identical. </w:t>
      </w:r>
      <w:r>
        <w:lastRenderedPageBreak/>
        <w:t xml:space="preserve">The last exon of TRXPT_9 seems to be truncated and likely shares the same TTS as TRXPT_10. They both encode </w:t>
      </w:r>
      <w:proofErr w:type="spellStart"/>
      <w:r>
        <w:t>pVII</w:t>
      </w:r>
      <w:proofErr w:type="spellEnd"/>
      <w:r>
        <w:t xml:space="preserve"> as the 5’-most ORF and also have the CP for </w:t>
      </w:r>
      <w:proofErr w:type="spellStart"/>
      <w:r>
        <w:t>pX</w:t>
      </w:r>
      <w:proofErr w:type="spellEnd"/>
      <w:r>
        <w:t xml:space="preserve">, </w:t>
      </w:r>
      <w:proofErr w:type="spellStart"/>
      <w:r>
        <w:t>pVI</w:t>
      </w:r>
      <w:proofErr w:type="spellEnd"/>
      <w:r>
        <w:t>, hexon, a longer variant of protease (</w:t>
      </w:r>
      <w:proofErr w:type="spellStart"/>
      <w:r>
        <w:t>eProt</w:t>
      </w:r>
      <w:proofErr w:type="spellEnd"/>
      <w:r>
        <w:t xml:space="preserve">) from an upstream in-frame SC, and ORF12 (a novel 120 residue protein). Additionally, they have the CP for </w:t>
      </w:r>
      <w:proofErr w:type="spellStart"/>
      <w:r>
        <w:t>pVIII</w:t>
      </w:r>
      <w:proofErr w:type="spellEnd"/>
      <w:r>
        <w:t xml:space="preserve"> and eE3. TRXPT_11 encodes hexon as its 5’-most ORF and also has the CP for </w:t>
      </w:r>
      <w:proofErr w:type="spellStart"/>
      <w:r>
        <w:t>eProt</w:t>
      </w:r>
      <w:proofErr w:type="spellEnd"/>
      <w:r>
        <w:t xml:space="preserve">, ORF12, e33K, </w:t>
      </w:r>
      <w:proofErr w:type="spellStart"/>
      <w:r>
        <w:t>pVIII</w:t>
      </w:r>
      <w:proofErr w:type="spellEnd"/>
      <w:r>
        <w:t xml:space="preserve"> and eE3. Typically, MLTU transcripts splice the TPL onto a splice site just upstream of the ORF to be expressed (17). While this holds true for most MLTU ORFs, several late ORFs (</w:t>
      </w:r>
      <w:proofErr w:type="spellStart"/>
      <w:r>
        <w:t>pVI</w:t>
      </w:r>
      <w:proofErr w:type="spellEnd"/>
      <w:r>
        <w:t xml:space="preserve">, protease, and ORF7) do not have such close proximity splicing but are contained in larger transcripts such as these L4 mRNAs, strongly suggesting the use of non-standard ribosomal initiation mechanisms such as </w:t>
      </w:r>
      <w:proofErr w:type="spellStart"/>
      <w:r>
        <w:t>secSC</w:t>
      </w:r>
      <w:proofErr w:type="spellEnd"/>
      <w:r>
        <w:t xml:space="preserve"> usage or ribosome shunting described in other AdVs for their translation (17, 29). TRXPT_13, an E3 ORF utilizing the MLP TSS, encodes the classical L4P genes, </w:t>
      </w:r>
      <w:proofErr w:type="spellStart"/>
      <w:r>
        <w:t>pVIII</w:t>
      </w:r>
      <w:proofErr w:type="spellEnd"/>
      <w:r>
        <w:t xml:space="preserve"> and eE3. Lastly, the L5 class transcript, TRXPT_12, encodes Fiber as its 5’-most ORF but also has the CP for ORF7. Interestingly, the CP of TRXPT_12 and TRXPT_27 of the E3 TU are identical but are initiated from different TSSs. </w:t>
      </w:r>
    </w:p>
    <w:p w14:paraId="5BE2E008" w14:textId="77777777" w:rsidR="008A64D6" w:rsidRDefault="008A64D6">
      <w:pPr>
        <w:pStyle w:val="BodyText"/>
      </w:pPr>
    </w:p>
    <w:p w14:paraId="6F5BAA8C" w14:textId="77777777" w:rsidR="008A64D6" w:rsidRDefault="008A64D6">
      <w:pPr>
        <w:pStyle w:val="BodyText"/>
      </w:pPr>
    </w:p>
    <w:p w14:paraId="7062C635" w14:textId="77777777" w:rsidR="008A64D6" w:rsidRDefault="008A64D6">
      <w:pPr>
        <w:pStyle w:val="BodyText"/>
      </w:pPr>
    </w:p>
    <w:p w14:paraId="2F85F408" w14:textId="77777777" w:rsidR="008A64D6" w:rsidRDefault="008A64D6">
      <w:pPr>
        <w:pStyle w:val="BodyText"/>
      </w:pPr>
    </w:p>
    <w:p w14:paraId="40694457" w14:textId="77777777" w:rsidR="008A64D6" w:rsidRDefault="008A64D6">
      <w:pPr>
        <w:pStyle w:val="BodyText"/>
      </w:pPr>
    </w:p>
    <w:p w14:paraId="2032FF54" w14:textId="77777777" w:rsidR="008A64D6" w:rsidRDefault="008A64D6">
      <w:pPr>
        <w:pStyle w:val="BodyText"/>
      </w:pPr>
    </w:p>
    <w:p w14:paraId="38191BCD" w14:textId="77777777" w:rsidR="008A64D6" w:rsidRDefault="008A64D6">
      <w:pPr>
        <w:pStyle w:val="BodyText"/>
      </w:pPr>
    </w:p>
    <w:p w14:paraId="480A831A" w14:textId="77777777" w:rsidR="007B09C0" w:rsidRDefault="00000000">
      <w:pPr>
        <w:pStyle w:val="Heading2"/>
      </w:pPr>
      <w:bookmarkStart w:id="24" w:name="discussion"/>
      <w:bookmarkEnd w:id="17"/>
      <w:r>
        <w:lastRenderedPageBreak/>
        <w:t>DISCUSSION</w:t>
      </w:r>
    </w:p>
    <w:p w14:paraId="56546485" w14:textId="2EDAF74B" w:rsidR="007B09C0" w:rsidRDefault="00000000">
      <w:pPr>
        <w:pStyle w:val="FirstParagraph"/>
      </w:pPr>
      <w:r>
        <w:t>While the advent of next-generation sequencing has rendered easier the study of large and complex eukaryotic transcriptomes, studying the smaller, compact viral transcriptomes is counterintuitively more challenging, as the transcripts typically have significant overlaps due to genome economization. AdV transcriptomes escalate the difficulty due to the wide array of mRNAs produced via very complex alternative splicing and polyadenylation, all initiated from relatively few promoters. Standard RNA-seq analysis programs, not primarily designed for such compact, gene-dense, and complex transcriptomes, further compound this challenge. Furthermore, in our case, no prior transcriptomic studies for THEV exist</w:t>
      </w:r>
      <w:ins w:id="25" w:author="Abraham Quaye" w:date="2024-07-08T13:49:00Z">
        <w:r w:rsidR="00351C91" w:rsidRPr="00351C91">
          <w:t xml:space="preserve">; hence, assembling the transcripts without any prior experimentally-derived annotation of THEV splicing using only short illumina reads proved difficult. Lastly, we had initially planned to sequence RNA from another time point (8 </w:t>
        </w:r>
        <w:proofErr w:type="spellStart"/>
        <w:r w:rsidR="00351C91" w:rsidRPr="00351C91">
          <w:t>hpi</w:t>
        </w:r>
        <w:proofErr w:type="spellEnd"/>
        <w:r w:rsidR="00351C91" w:rsidRPr="00351C91">
          <w:t xml:space="preserve">); however, all the RNA samples from 8 </w:t>
        </w:r>
        <w:proofErr w:type="spellStart"/>
        <w:r w:rsidR="00351C91" w:rsidRPr="00351C91">
          <w:t>hpi</w:t>
        </w:r>
        <w:proofErr w:type="spellEnd"/>
        <w:r w:rsidR="00351C91" w:rsidRPr="00351C91">
          <w:t xml:space="preserve"> and one replicate sample from 12 </w:t>
        </w:r>
        <w:proofErr w:type="spellStart"/>
        <w:r w:rsidR="00351C91" w:rsidRPr="00351C91">
          <w:t>hpi</w:t>
        </w:r>
        <w:proofErr w:type="spellEnd"/>
        <w:r w:rsidR="00351C91" w:rsidRPr="00351C91">
          <w:t xml:space="preserve"> got too degraded during the library preparation steps to be yield any useful data. We believe that these would have contributed to better insights into the temporal expression levels and splicing</w:t>
        </w:r>
      </w:ins>
      <w:r>
        <w:t xml:space="preserve">. Our approach combines standard RNA-seq analysis programs with custom analyses and experimentally validating all splice junctions with independent methods. The transcript map for THEV produced from our analysis is strikingly similar to that of the </w:t>
      </w:r>
      <w:proofErr w:type="spellStart"/>
      <w:r>
        <w:t>MAdVs</w:t>
      </w:r>
      <w:proofErr w:type="spellEnd"/>
      <w:r>
        <w:t>.</w:t>
      </w:r>
    </w:p>
    <w:p w14:paraId="7EA1279E" w14:textId="414D5CAA" w:rsidR="007B09C0" w:rsidRDefault="00000000">
      <w:pPr>
        <w:pStyle w:val="BodyText"/>
      </w:pPr>
      <w:r>
        <w:t xml:space="preserve">Our work provides the first insights into THEV splicing, revealing 34 transcripts grouped into five </w:t>
      </w:r>
      <w:del w:id="26" w:author="Abraham Quaye" w:date="2024-07-08T13:51:00Z">
        <w:r w:rsidDel="00351C91">
          <w:delText>transcription units (</w:delText>
        </w:r>
      </w:del>
      <w:r>
        <w:t>TUs</w:t>
      </w:r>
      <w:del w:id="27" w:author="Abraham Quaye" w:date="2024-07-08T13:51:00Z">
        <w:r w:rsidDel="00351C91">
          <w:delText>)</w:delText>
        </w:r>
      </w:del>
      <w:r>
        <w:t xml:space="preserve">. The general temporal gene expression regulation observed in </w:t>
      </w:r>
      <w:proofErr w:type="spellStart"/>
      <w:r>
        <w:t>MAdVs</w:t>
      </w:r>
      <w:proofErr w:type="spellEnd"/>
      <w:r>
        <w:t xml:space="preserve">, with early regions peaking at earlier time points followed by MLTU predominance at later time points, seems to also apply to THEV. An unexpected observation is that the pileup of mapped reads to THEV seems consistently skewed over similar regions of the genome at all time points. Given the temporal regulation of AdVs gene expression, we anticipated distinct differences in read pileups over the genome at different time points, indicating the different stages of infection. This may be </w:t>
      </w:r>
      <w:r>
        <w:lastRenderedPageBreak/>
        <w:t>due to an unsynchronized infection, leading to transcripts overlapping the time points. Further research is required to determine the precise temporal regulation of THEV.</w:t>
      </w:r>
    </w:p>
    <w:p w14:paraId="0779C86C" w14:textId="1E219D64" w:rsidR="007B09C0" w:rsidRDefault="00000000">
      <w:pPr>
        <w:pStyle w:val="BodyText"/>
      </w:pPr>
      <w:r>
        <w:t xml:space="preserve">Short read deep sequencing effectively reconstructs full AdV mRNA structures, particularly mapping splice sites (18). However, the substantial overlapping nature of AdV mRNAs and fragmentation during library preparation make it challenging to map the exact TSS, TTS, and PASs of assembled transcripts. </w:t>
      </w:r>
      <w:ins w:id="28" w:author="Abraham Quaye" w:date="2024-07-08T13:53:00Z">
        <w:r w:rsidR="00351C91" w:rsidRPr="00351C91">
          <w:t xml:space="preserve">As AdVs make heavy use of alternative polyadenylation, short read RNA-seq is ill-equipped to discriminate mRNA variants of the same gene produced via alternative polyadenylation. </w:t>
        </w:r>
      </w:ins>
      <w:ins w:id="29" w:author="Abraham Quaye" w:date="2024-07-08T13:54:00Z">
        <w:r w:rsidR="00351C91">
          <w:t>Thus</w:t>
        </w:r>
      </w:ins>
      <w:ins w:id="30" w:author="Abraham Quaye" w:date="2024-07-08T13:53:00Z">
        <w:r w:rsidR="00351C91" w:rsidRPr="00351C91">
          <w:t>, shorter variants of alternatively polyadenylated mRNAs may potentially be incorporated into the longer variants during transcript assembly, significantly diminishing the diversity of mRNA in the transcriptome. Also, independent</w:t>
        </w:r>
      </w:ins>
      <w:del w:id="31" w:author="Abraham Quaye" w:date="2024-07-08T13:53:00Z">
        <w:r w:rsidDel="00351C91">
          <w:delText>Also,</w:delText>
        </w:r>
      </w:del>
      <w:r>
        <w:t xml:space="preserve"> transcripts with significant overlaps may be assembled as a single, longer mRNA, since the short reads alone do not provide enough context for the transcript assembler (StringTie) to distinguish them.</w:t>
      </w:r>
      <w:ins w:id="32" w:author="Abraham Quaye" w:date="2024-07-08T13:55:00Z">
        <w:r w:rsidR="00351C91">
          <w:t xml:space="preserve"> </w:t>
        </w:r>
        <w:r w:rsidR="00351C91" w:rsidRPr="00351C91">
          <w:t>Such fusions may affect the transcript expression level estimations by inflating or deflating the expression levels of the transcripts involved, affecting the proper understanding of the temporal gene expression regulation and also the diversity of the transcriptome. Transcripts that have reads mistakenly fused with them would have inflated expression levels while those whose reads are counted elsewhere would show false lower expression levels. In our case, since we used other independent methods to validate the splice junctions, we believe these drawbacks to be minimized.</w:t>
        </w:r>
      </w:ins>
      <w:r>
        <w:t xml:space="preserve"> Our results show transcripts in the same TU initiating or terminating in similar areas, but not at the exact same position. We consider the most upstream TSS or most downstream TTS for </w:t>
      </w:r>
      <w:proofErr w:type="spellStart"/>
      <w:r>
        <w:t>for</w:t>
      </w:r>
      <w:proofErr w:type="spellEnd"/>
      <w:r>
        <w:t xml:space="preserve"> the transcripts involved but we present them unchanged in all the figures shown (see </w:t>
      </w:r>
      <w:r>
        <w:rPr>
          <w:b/>
          <w:bCs/>
        </w:rPr>
        <w:t>Supplementary Table S2</w:t>
      </w:r>
      <w:r>
        <w:t xml:space="preserve">). Also, comparing our results to the better-studied </w:t>
      </w:r>
      <w:proofErr w:type="spellStart"/>
      <w:r>
        <w:t>MAdV</w:t>
      </w:r>
      <w:proofErr w:type="spellEnd"/>
      <w:r>
        <w:t xml:space="preserve"> transcriptomes, we believe some long transcripts in the MLTU (TRXPT_9, TRXPT_10, and TRXPT_11) are likely due to fusing some E3 transcripts to the terminal exons of the MLTU transcripts by StringTie, making them significantly longer. These mRNAs have unusually many </w:t>
      </w:r>
      <w:r>
        <w:lastRenderedPageBreak/>
        <w:t>exons and their last few exons are identical to some E3 mRNAs. Future studies using long read sequencing technologies will provide more precise mapping of the TSS</w:t>
      </w:r>
      <w:ins w:id="33" w:author="Abraham Quaye" w:date="2024-07-08T13:56:00Z">
        <w:r w:rsidR="007C63C3">
          <w:t>,</w:t>
        </w:r>
      </w:ins>
      <w:r>
        <w:t xml:space="preserve"> </w:t>
      </w:r>
      <w:del w:id="34" w:author="Abraham Quaye" w:date="2024-07-08T13:56:00Z">
        <w:r w:rsidDel="007C63C3">
          <w:delText xml:space="preserve">and </w:delText>
        </w:r>
      </w:del>
      <w:r>
        <w:t>TTS</w:t>
      </w:r>
      <w:ins w:id="35" w:author="Abraham Quaye" w:date="2024-07-08T13:57:00Z">
        <w:r w:rsidR="007C63C3">
          <w:t>, and PASs</w:t>
        </w:r>
      </w:ins>
      <w:r>
        <w:t xml:space="preserve"> and clarify the structures of the long MLTU transcripts.</w:t>
      </w:r>
    </w:p>
    <w:p w14:paraId="660A79A0" w14:textId="274BBD17" w:rsidR="007B09C0" w:rsidRDefault="00000000">
      <w:pPr>
        <w:pStyle w:val="BodyText"/>
      </w:pPr>
      <w:r>
        <w:t>While most predicted ORFs are encoded by the spliced transcripts, we found some that seem to be truncated predictions, as either an upstream in-frame SC or unknown upstream exons were found. Other ORFs were identified that were either shorter or longer isoforms of some predicted ORF. We also found several novel unpredicted ORFs (</w:t>
      </w:r>
      <w:r>
        <w:rPr>
          <w:b/>
          <w:bCs/>
        </w:rPr>
        <w:t>Supplementary Table S3</w:t>
      </w:r>
      <w:r>
        <w:t xml:space="preserve">). On this basis, we anticipate that further studies will likely reveal more unpredicted novel ORFs or new variants of predicted ORFs. Furthermore, it is not unreasonable to presume that several splice variants will likely be found as evidenced firstly by finding unique transcripts using 3’ RACE and during our splice junction validation steps. And secondly, recent studies (17, 18, 22) are still discovering novel mRNA variants for even the best studied </w:t>
      </w:r>
      <w:proofErr w:type="spellStart"/>
      <w:r>
        <w:t>MAdVs</w:t>
      </w:r>
      <w:proofErr w:type="spellEnd"/>
      <w:r>
        <w:t xml:space="preserve"> decades later.</w:t>
      </w:r>
      <w:ins w:id="36" w:author="Abraham Quaye" w:date="2024-07-08T13:58:00Z">
        <w:r w:rsidR="007C63C3">
          <w:t xml:space="preserve"> </w:t>
        </w:r>
        <w:r w:rsidR="007C63C3" w:rsidRPr="007C63C3">
          <w:t xml:space="preserve">These new potential proteins and isoforms significantly extend the repertoire of THEV gene products than predicted, adding a hefty number of proteins of undefined function to the previously predicted five (See </w:t>
        </w:r>
        <w:r w:rsidR="007C63C3" w:rsidRPr="007C63C3">
          <w:rPr>
            <w:b/>
            <w:bCs/>
            <w:rPrChange w:id="37" w:author="Abraham Quaye" w:date="2024-07-08T13:58:00Z">
              <w:rPr/>
            </w:rPrChange>
          </w:rPr>
          <w:t>Figure 1</w:t>
        </w:r>
        <w:r w:rsidR="007C63C3" w:rsidRPr="007C63C3">
          <w:t>). These new potential proteins and isoforms of unknown functions may mediate or contribute to viral replication efficiency, or the immunosuppression associated with THEV. Hence, further studies of these potential proteins is urgently needed.</w:t>
        </w:r>
      </w:ins>
    </w:p>
    <w:p w14:paraId="3AE8D747" w14:textId="46FCB0AF" w:rsidR="007B09C0" w:rsidRDefault="00000000">
      <w:pPr>
        <w:pStyle w:val="BodyText"/>
      </w:pPr>
      <w:r>
        <w:t xml:space="preserve">Eukaryotic mRNAs are typically functionally </w:t>
      </w:r>
      <w:proofErr w:type="spellStart"/>
      <w:r>
        <w:t>monocistronic</w:t>
      </w:r>
      <w:proofErr w:type="spellEnd"/>
      <w:r>
        <w:t xml:space="preserve">, with the 5’-most AUG determining the translation reading frame. However, AdV mRNAs, which span more than one ORF, are functionally polycistronic, employing non-standard mechanisms of translation initiation such as </w:t>
      </w:r>
      <w:proofErr w:type="spellStart"/>
      <w:r>
        <w:t>secSC</w:t>
      </w:r>
      <w:proofErr w:type="spellEnd"/>
      <w:r>
        <w:t xml:space="preserve"> usage and ribosome shunting (10, 22). AdVs use secondary AUGs as initiation codons for most E1b proteins and some E3 proteins. In fact, recent studies show that </w:t>
      </w:r>
      <w:proofErr w:type="spellStart"/>
      <w:r>
        <w:t>secSC</w:t>
      </w:r>
      <w:proofErr w:type="spellEnd"/>
      <w:r>
        <w:t xml:space="preserve"> usage is found transcriptome-wide. This is thought to occur because translation initiation at the first SC is inefficient, allowing downstream SCs to be employed (17). Ribosomal shunting or jumping mechanism is utilized for MLTU transcripts that have the TPL. This mechanism allows the </w:t>
      </w:r>
      <w:r>
        <w:lastRenderedPageBreak/>
        <w:t xml:space="preserve">ribosome to translocate to a downstream AUG, under the direction of the shunting elements in the TPL, even if a </w:t>
      </w:r>
      <w:del w:id="38" w:author="Abraham Quaye" w:date="2024-07-08T14:00:00Z">
        <w:r w:rsidDel="007C63C3">
          <w:delText>start codon</w:delText>
        </w:r>
      </w:del>
      <w:ins w:id="39" w:author="Abraham Quaye" w:date="2024-07-08T14:00:00Z">
        <w:r w:rsidR="007C63C3">
          <w:t>SC</w:t>
        </w:r>
      </w:ins>
      <w:r>
        <w:t xml:space="preserve"> in a good Kozak sequence context is bypassed. Thus, predicting the protein(s) expressed from an AdV mRNA is uncertain as any one of the AUGs may be selected (10, 22). Almost all the THEV transcripts in our data have the CP for several ORFs, some spanning as many as six ORFs. This supports the usage of these special ribosome initiation mechanisms as several predicted and novel ORFs found on mRNA in our data could not be translated using only the typical ribosome scanning mechanism. Interestingly, several distinct THEV mRNAs have identical CPs. This is also observed in human AdVs in a recent study (17). They proposed that this may permit protein production to be fine-tuned through alteration in the balance between different mRNA groups expressing that ORF.</w:t>
      </w:r>
    </w:p>
    <w:p w14:paraId="119784B4" w14:textId="77777777" w:rsidR="007B09C0" w:rsidRDefault="00000000">
      <w:pPr>
        <w:pStyle w:val="BodyText"/>
      </w:pPr>
      <w:r>
        <w:t>AdV alternative splicing undergoes a regulated temporal shift in splice site usage, previously thought to be limited to certain TUs. However, recent studies suggest that AdVs routinely produce different combinations of splice acceptor–donor pairs across all TUs (10, 17, 22, 30). The details of this phenomenon have been best studied for the E1A and L1 units. AdVs modulate the activities of the splicing factor U2AF and the cellular SR family of splicing factors (reviewed here (30)</w:t>
      </w:r>
      <w:proofErr w:type="gramStart"/>
      <w:r>
        <w:t>), and</w:t>
      </w:r>
      <w:proofErr w:type="gramEnd"/>
      <w:r>
        <w:t xml:space="preserve"> encode several proteins that influence the RNA splice site used. This phenomenon appears to occur in the THEV transcriptome, as the stringency of splice acceptor-donor pairs selected decreases from the onset of the late phase (</w:t>
      </w:r>
      <w:r>
        <w:rPr>
          <w:b/>
          <w:bCs/>
        </w:rPr>
        <w:t>Figure 5</w:t>
      </w:r>
      <w:r>
        <w:t>). Recent studies show that a virtually unlimited number of combinatorial alternative splicing events occur in an AdV lytic infection, resulting in a variety of novel transcripts (17, 22).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conferring an evolutionary advantage (17, 22).</w:t>
      </w:r>
    </w:p>
    <w:p w14:paraId="7CCAB2EC" w14:textId="77777777" w:rsidR="007B09C0" w:rsidRDefault="00000000">
      <w:pPr>
        <w:pStyle w:val="Heading2"/>
      </w:pPr>
      <w:bookmarkStart w:id="40" w:name="conclusions"/>
      <w:bookmarkEnd w:id="24"/>
      <w:r>
        <w:lastRenderedPageBreak/>
        <w:t>CONCLUSIONS</w:t>
      </w:r>
    </w:p>
    <w:p w14:paraId="073EF728" w14:textId="63D35A8A" w:rsidR="007B09C0" w:rsidRDefault="00000000">
      <w:pPr>
        <w:pStyle w:val="FirstParagraph"/>
      </w:pPr>
      <w:r>
        <w:t xml:space="preserve">The THEV transcriptome bears remarkable similarity to the better-studied </w:t>
      </w:r>
      <w:proofErr w:type="spellStart"/>
      <w:r>
        <w:t>MAdVs</w:t>
      </w:r>
      <w:proofErr w:type="spellEnd"/>
      <w:r>
        <w:t>. The transcriptome is organized into five TUs, with temporal regulation divided into early and late genes, and a broad repertoire of transcripts are produced via virtually unlimited alternative splicing. However, the THEV transcriptome appears less sophisticated (</w:t>
      </w:r>
      <w:proofErr w:type="spellStart"/>
      <w:r>
        <w:t>i.e</w:t>
      </w:r>
      <w:proofErr w:type="spellEnd"/>
      <w:r>
        <w:t xml:space="preserve">, it encodes fewer genes) than </w:t>
      </w:r>
      <w:proofErr w:type="spellStart"/>
      <w:r>
        <w:t>MAdVs</w:t>
      </w:r>
      <w:proofErr w:type="spellEnd"/>
      <w:r>
        <w:t xml:space="preserve">, primarily because the </w:t>
      </w:r>
      <w:proofErr w:type="spellStart"/>
      <w:r>
        <w:t>MAdV</w:t>
      </w:r>
      <w:proofErr w:type="spellEnd"/>
      <w:r>
        <w:t xml:space="preserve"> genomes are close to twice as long as that of THEV. The lack of subdivision of the E1 region into E1a and E1b is one of the most obvious examples. Also, the </w:t>
      </w:r>
      <w:proofErr w:type="spellStart"/>
      <w:r>
        <w:t>MAdV</w:t>
      </w:r>
      <w:proofErr w:type="spellEnd"/>
      <w:r>
        <w:t xml:space="preserve"> E4 region encodes several proteins unlike in THEV where only one transcript encoding one protein was found. The complexity of the MLTU leader sequences is another example. While the majority of the THEV MLTU transcripts begin with the TPL just like </w:t>
      </w:r>
      <w:proofErr w:type="spellStart"/>
      <w:r>
        <w:t>MAdVs</w:t>
      </w:r>
      <w:proofErr w:type="spellEnd"/>
      <w:r>
        <w:t xml:space="preserve"> with a small subset using a variant leader sequence (</w:t>
      </w:r>
      <w:proofErr w:type="spellStart"/>
      <w:r>
        <w:t>sTPL</w:t>
      </w:r>
      <w:proofErr w:type="spellEnd"/>
      <w:r>
        <w:t xml:space="preserve">), significantly more diverse 5’-UTRs are employed for </w:t>
      </w:r>
      <w:proofErr w:type="spellStart"/>
      <w:r>
        <w:t>MAdV</w:t>
      </w:r>
      <w:proofErr w:type="spellEnd"/>
      <w:r>
        <w:t xml:space="preserve"> MLTU transcripts. Namely, the TPL, the so-called x, y, and z leaders, and the </w:t>
      </w:r>
      <w:proofErr w:type="spellStart"/>
      <w:r>
        <w:t>i</w:t>
      </w:r>
      <w:proofErr w:type="spellEnd"/>
      <w:r>
        <w:t xml:space="preserve">-leader are 5’ leaders utilized by </w:t>
      </w:r>
      <w:proofErr w:type="spellStart"/>
      <w:r>
        <w:t>MAdV</w:t>
      </w:r>
      <w:proofErr w:type="spellEnd"/>
      <w:r>
        <w:t xml:space="preserve"> MLTU mRNAs. The absence of these non-TPL leaders in our data could mean that the 5’-UTR diversity of THEV’s MLTU mRNAs is more limited due to its smaller genome size or future studies could uncover more variety not seen in our results. </w:t>
      </w:r>
      <w:ins w:id="41" w:author="Abraham Quaye" w:date="2024-07-08T14:01:00Z">
        <w:r w:rsidR="007C63C3" w:rsidRPr="007C63C3">
          <w:t xml:space="preserve">We also note that although THEV genomic sequences show minimal differences between strains </w:t>
        </w:r>
      </w:ins>
      <w:ins w:id="42" w:author="Abraham Quaye" w:date="2024-07-08T14:02:00Z">
        <w:r w:rsidR="007C63C3">
          <w:t xml:space="preserve">(12), </w:t>
        </w:r>
      </w:ins>
      <w:ins w:id="43" w:author="Abraham Quaye" w:date="2024-07-08T14:01:00Z">
        <w:r w:rsidR="007C63C3" w:rsidRPr="007C63C3">
          <w:t xml:space="preserve">the transcriptomes may have significant variations; hence, our results may vary from other THEV strains. Also, performing the study </w:t>
        </w:r>
        <w:r w:rsidR="007C63C3" w:rsidRPr="007C63C3">
          <w:rPr>
            <w:i/>
            <w:iCs/>
            <w:rPrChange w:id="44" w:author="Abraham Quaye" w:date="2024-07-08T14:02:00Z">
              <w:rPr/>
            </w:rPrChange>
          </w:rPr>
          <w:t>in vivo</w:t>
        </w:r>
        <w:r w:rsidR="007C63C3" w:rsidRPr="007C63C3">
          <w:t xml:space="preserve"> or with primary turkey cells may show different results. The potential new proteins identified in our work adds to the number of proteins with undefined functions in THEV; these may have roles in viral replication efficiency</w:t>
        </w:r>
      </w:ins>
      <w:ins w:id="45" w:author="Abraham Quaye" w:date="2024-07-08T14:03:00Z">
        <w:r w:rsidR="007C63C3">
          <w:t>,</w:t>
        </w:r>
      </w:ins>
      <w:ins w:id="46" w:author="Abraham Quaye" w:date="2024-07-08T14:01:00Z">
        <w:r w:rsidR="007C63C3" w:rsidRPr="007C63C3">
          <w:t xml:space="preserve"> or the immunosuppression associated with THEV. Hence, further studies of these proteins and other predicted proteins of unknown function should be useful in elucidating THEV-induced immunosuppression.</w:t>
        </w:r>
      </w:ins>
      <w:ins w:id="47" w:author="Abraham Quaye" w:date="2024-07-08T14:03:00Z">
        <w:r w:rsidR="007C63C3">
          <w:t xml:space="preserve"> </w:t>
        </w:r>
      </w:ins>
      <w:r>
        <w:t xml:space="preserve">Being the first transcriptomic characterization of THEV, this work should serve as useful resource to future THEV gene expression and transcriptomic studies, especially, mapping the mRNA splice sites. </w:t>
      </w:r>
      <w:ins w:id="48" w:author="Abraham Quaye" w:date="2024-07-08T14:04:00Z">
        <w:r w:rsidR="007C63C3" w:rsidRPr="007C63C3">
          <w:t xml:space="preserve">More importantly, this work </w:t>
        </w:r>
        <w:r w:rsidR="007C63C3" w:rsidRPr="007C63C3">
          <w:lastRenderedPageBreak/>
          <w:t>characterizing the splicing of THEV mRNAs will allow researchers to accurately clone any THEV gene(s) of interest to study its potential role in inducing immunosuppression or other functions.</w:t>
        </w:r>
      </w:ins>
    </w:p>
    <w:p w14:paraId="01B249B9" w14:textId="77777777" w:rsidR="008A64D6" w:rsidRDefault="008A64D6" w:rsidP="008A64D6">
      <w:pPr>
        <w:pStyle w:val="BodyText"/>
      </w:pPr>
    </w:p>
    <w:p w14:paraId="5F645D44" w14:textId="77777777" w:rsidR="008A64D6" w:rsidRDefault="008A64D6" w:rsidP="008A64D6">
      <w:pPr>
        <w:pStyle w:val="BodyText"/>
        <w:rPr>
          <w:ins w:id="49" w:author="Abraham Quaye" w:date="2024-07-08T14:04:00Z"/>
        </w:rPr>
      </w:pPr>
    </w:p>
    <w:p w14:paraId="49951E14" w14:textId="77777777" w:rsidR="007C63C3" w:rsidRDefault="007C63C3" w:rsidP="008A64D6">
      <w:pPr>
        <w:pStyle w:val="BodyText"/>
        <w:rPr>
          <w:ins w:id="50" w:author="Abraham Quaye" w:date="2024-07-08T14:04:00Z"/>
        </w:rPr>
      </w:pPr>
    </w:p>
    <w:p w14:paraId="2D78AC55" w14:textId="77777777" w:rsidR="007C63C3" w:rsidRDefault="007C63C3" w:rsidP="008A64D6">
      <w:pPr>
        <w:pStyle w:val="BodyText"/>
        <w:rPr>
          <w:ins w:id="51" w:author="Abraham Quaye" w:date="2024-07-08T14:04:00Z"/>
        </w:rPr>
      </w:pPr>
    </w:p>
    <w:p w14:paraId="506EDBF3" w14:textId="77777777" w:rsidR="007C63C3" w:rsidRDefault="007C63C3" w:rsidP="008A64D6">
      <w:pPr>
        <w:pStyle w:val="BodyText"/>
        <w:rPr>
          <w:ins w:id="52" w:author="Abraham Quaye" w:date="2024-07-08T14:04:00Z"/>
        </w:rPr>
      </w:pPr>
    </w:p>
    <w:p w14:paraId="6AD8DA7F" w14:textId="77777777" w:rsidR="007C63C3" w:rsidRDefault="007C63C3" w:rsidP="008A64D6">
      <w:pPr>
        <w:pStyle w:val="BodyText"/>
        <w:rPr>
          <w:ins w:id="53" w:author="Abraham Quaye" w:date="2024-07-08T14:04:00Z"/>
        </w:rPr>
      </w:pPr>
    </w:p>
    <w:p w14:paraId="53D15B9C" w14:textId="77777777" w:rsidR="007C63C3" w:rsidRDefault="007C63C3" w:rsidP="008A64D6">
      <w:pPr>
        <w:pStyle w:val="BodyText"/>
        <w:rPr>
          <w:ins w:id="54" w:author="Abraham Quaye" w:date="2024-07-08T14:04:00Z"/>
        </w:rPr>
      </w:pPr>
    </w:p>
    <w:p w14:paraId="51340494" w14:textId="77777777" w:rsidR="007C63C3" w:rsidRDefault="007C63C3" w:rsidP="008A64D6">
      <w:pPr>
        <w:pStyle w:val="BodyText"/>
        <w:rPr>
          <w:ins w:id="55" w:author="Abraham Quaye" w:date="2024-07-08T14:04:00Z"/>
        </w:rPr>
      </w:pPr>
    </w:p>
    <w:p w14:paraId="3E55EB0C" w14:textId="77777777" w:rsidR="007C63C3" w:rsidRDefault="007C63C3" w:rsidP="008A64D6">
      <w:pPr>
        <w:pStyle w:val="BodyText"/>
        <w:rPr>
          <w:ins w:id="56" w:author="Abraham Quaye" w:date="2024-07-08T14:04:00Z"/>
        </w:rPr>
      </w:pPr>
    </w:p>
    <w:p w14:paraId="420DE092" w14:textId="77777777" w:rsidR="007C63C3" w:rsidRDefault="007C63C3" w:rsidP="008A64D6">
      <w:pPr>
        <w:pStyle w:val="BodyText"/>
        <w:rPr>
          <w:ins w:id="57" w:author="Abraham Quaye" w:date="2024-07-08T14:04:00Z"/>
        </w:rPr>
      </w:pPr>
    </w:p>
    <w:p w14:paraId="36424485" w14:textId="77777777" w:rsidR="007C63C3" w:rsidRDefault="007C63C3" w:rsidP="008A64D6">
      <w:pPr>
        <w:pStyle w:val="BodyText"/>
        <w:rPr>
          <w:ins w:id="58" w:author="Abraham Quaye" w:date="2024-07-08T14:04:00Z"/>
        </w:rPr>
      </w:pPr>
    </w:p>
    <w:p w14:paraId="35CEC9D0" w14:textId="77777777" w:rsidR="007C63C3" w:rsidRDefault="007C63C3" w:rsidP="008A64D6">
      <w:pPr>
        <w:pStyle w:val="BodyText"/>
        <w:rPr>
          <w:ins w:id="59" w:author="Abraham Quaye" w:date="2024-07-08T14:04:00Z"/>
        </w:rPr>
      </w:pPr>
    </w:p>
    <w:p w14:paraId="523E44B9" w14:textId="77777777" w:rsidR="007C63C3" w:rsidRDefault="007C63C3" w:rsidP="008A64D6">
      <w:pPr>
        <w:pStyle w:val="BodyText"/>
        <w:rPr>
          <w:ins w:id="60" w:author="Abraham Quaye" w:date="2024-07-08T14:04:00Z"/>
        </w:rPr>
      </w:pPr>
    </w:p>
    <w:p w14:paraId="4C1D8D09" w14:textId="77777777" w:rsidR="007C63C3" w:rsidRDefault="007C63C3" w:rsidP="008A64D6">
      <w:pPr>
        <w:pStyle w:val="BodyText"/>
        <w:rPr>
          <w:ins w:id="61" w:author="Abraham Quaye" w:date="2024-07-08T14:04:00Z"/>
        </w:rPr>
      </w:pPr>
    </w:p>
    <w:p w14:paraId="380D1DE6" w14:textId="77777777" w:rsidR="007C63C3" w:rsidRDefault="007C63C3" w:rsidP="008A64D6">
      <w:pPr>
        <w:pStyle w:val="BodyText"/>
        <w:rPr>
          <w:ins w:id="62" w:author="Abraham Quaye" w:date="2024-07-08T14:04:00Z"/>
        </w:rPr>
      </w:pPr>
    </w:p>
    <w:p w14:paraId="159C70E8" w14:textId="77777777" w:rsidR="007B09C0" w:rsidRDefault="00000000">
      <w:pPr>
        <w:pStyle w:val="Heading2"/>
      </w:pPr>
      <w:bookmarkStart w:id="63" w:name="methods"/>
      <w:bookmarkEnd w:id="40"/>
      <w:r>
        <w:lastRenderedPageBreak/>
        <w:t>METHODS</w:t>
      </w:r>
    </w:p>
    <w:p w14:paraId="2DA430AD" w14:textId="77777777" w:rsidR="007B09C0" w:rsidRDefault="00000000">
      <w:pPr>
        <w:pStyle w:val="Heading3"/>
      </w:pPr>
      <w:bookmarkStart w:id="64" w:name="cell-culture-and-thev-infection"/>
      <w:r>
        <w:t>Cell culture and THEV Infection</w:t>
      </w:r>
    </w:p>
    <w:p w14:paraId="0EEC1FC3" w14:textId="213B13A7" w:rsidR="007B09C0" w:rsidRDefault="00000000">
      <w:pPr>
        <w:pStyle w:val="FirstParagraph"/>
      </w:pPr>
      <w:r>
        <w:t>The Turkey B-cell line (MDTC-RP19, ATCC CRL-8135) was grown as suspension cultures in 1:1 complete Leibovitz’s L-15/McCoy’s 5A medium with 10% fetal bovine serum (FBS), 20% chicken serum (</w:t>
      </w:r>
      <w:proofErr w:type="spellStart"/>
      <w:r>
        <w:t>ChS</w:t>
      </w:r>
      <w:proofErr w:type="spellEnd"/>
      <w:r>
        <w:t xml:space="preserve">), 5% </w:t>
      </w:r>
      <w:proofErr w:type="spellStart"/>
      <w:r>
        <w:t>tryptose</w:t>
      </w:r>
      <w:proofErr w:type="spellEnd"/>
      <w:r>
        <w:t xml:space="preserve"> phosphate broth (TPB), and 1% antibiotic solution (100 U/mL Penicillin and 100</w:t>
      </w:r>
      <m:oMath>
        <m:r>
          <w:rPr>
            <w:rFonts w:ascii="Cambria Math" w:hAnsi="Cambria Math"/>
          </w:rPr>
          <m:t>μg</m:t>
        </m:r>
      </m:oMath>
      <w:r>
        <w:t>/mL Streptomycin), at 41</w:t>
      </w:r>
      <w:proofErr w:type="spellStart"/>
      <w:r>
        <w:rPr>
          <w:vertAlign w:val="superscript"/>
        </w:rPr>
        <w:t>o</w:t>
      </w:r>
      <w:r>
        <w:t>C</w:t>
      </w:r>
      <w:proofErr w:type="spellEnd"/>
      <w:r>
        <w:t xml:space="preserve"> in a humidified atmosphere with 5% CO</w:t>
      </w:r>
      <w:r>
        <w:rPr>
          <w:vertAlign w:val="subscript"/>
        </w:rPr>
        <w:t>2</w:t>
      </w:r>
      <w:r>
        <w:t xml:space="preserve">. Infected cells were maintained in 1:1 serum-reduced Leibovitz’s L15/McCoy’s 5A media (SRLM) with 2.5% FBS, 5% </w:t>
      </w:r>
      <w:proofErr w:type="spellStart"/>
      <w:r>
        <w:t>ChS</w:t>
      </w:r>
      <w:proofErr w:type="spellEnd"/>
      <w:r>
        <w:t xml:space="preserve">, 1.2% TPB, and 1% antibiotic solution. A commercially available THEV vaccine was purchased from Hygieia Biological Labs as a source of THEV-A (VAS strain). The stock virus was titrated using an in-house qPCR assay with titer expressed as genome copy number (GCN)/mL, similar to </w:t>
      </w:r>
      <w:proofErr w:type="spellStart"/>
      <w:r>
        <w:t>Mahshoub</w:t>
      </w:r>
      <w:proofErr w:type="spellEnd"/>
      <w:r>
        <w:t xml:space="preserve"> </w:t>
      </w:r>
      <w:r>
        <w:rPr>
          <w:i/>
          <w:iCs/>
        </w:rPr>
        <w:t>et al</w:t>
      </w:r>
      <w:r>
        <w:t xml:space="preserve"> (31) with modifications. Cells were infected in triplicate at </w:t>
      </w:r>
      <w:del w:id="65" w:author="Abraham Quaye" w:date="2024-07-08T14:06:00Z">
        <w:r w:rsidDel="007C63C3">
          <w:delText>a multiplicity of infection (</w:delText>
        </w:r>
      </w:del>
      <w:r>
        <w:t>MOI</w:t>
      </w:r>
      <w:del w:id="66" w:author="Abraham Quaye" w:date="2024-07-08T14:06:00Z">
        <w:r w:rsidDel="007C63C3">
          <w:delText>)</w:delText>
        </w:r>
      </w:del>
      <w:r>
        <w:t xml:space="preserve"> of 100 GCN/cell, incubated at 41</w:t>
      </w:r>
      <w:r>
        <w:rPr>
          <w:vertAlign w:val="superscript"/>
        </w:rPr>
        <w:t>o</w:t>
      </w:r>
      <w:r>
        <w:t>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p w14:paraId="138B3730" w14:textId="77777777" w:rsidR="007B09C0" w:rsidRDefault="00000000">
      <w:pPr>
        <w:pStyle w:val="Heading3"/>
      </w:pPr>
      <w:bookmarkStart w:id="67" w:name="rna-extraction-and-sequencing"/>
      <w:bookmarkEnd w:id="64"/>
      <w:r>
        <w:t>RNA extraction and Sequencing</w:t>
      </w:r>
    </w:p>
    <w:p w14:paraId="5ED0DA84" w14:textId="77777777" w:rsidR="007B09C0" w:rsidRDefault="00000000">
      <w:pPr>
        <w:pStyle w:val="FirstParagraph"/>
      </w:pPr>
      <w:r>
        <w:t xml:space="preserve">Total RNA was extracted from infected cells using the </w:t>
      </w:r>
      <w:proofErr w:type="spellStart"/>
      <w:r>
        <w:t>Thermofisher</w:t>
      </w:r>
      <w:proofErr w:type="spellEnd"/>
      <w:r>
        <w:t xml:space="preserve"> </w:t>
      </w:r>
      <w:proofErr w:type="spellStart"/>
      <w:r>
        <w:t>RNAqueous</w:t>
      </w:r>
      <w:proofErr w:type="spellEnd"/>
      <w:r>
        <w:t xml:space="preserve">™-4PCR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w:t>
      </w:r>
      <w:r>
        <w:lastRenderedPageBreak/>
        <w:t xml:space="preserve">library was prepared following Illumina’s </w:t>
      </w:r>
      <w:proofErr w:type="spellStart"/>
      <w:r>
        <w:t>TruSeq</w:t>
      </w:r>
      <w:proofErr w:type="spellEnd"/>
      <w:r>
        <w:t xml:space="preserve">-stranded-mRNA sample preparation protocol. Paired-end sequencing to generate 150 bp reads was performed on the Illumina </w:t>
      </w:r>
      <w:proofErr w:type="spellStart"/>
      <w:r>
        <w:t>NovaSeq</w:t>
      </w:r>
      <w:proofErr w:type="spellEnd"/>
      <w:r>
        <w:t xml:space="preserve"> 6000 sequencing system.</w:t>
      </w:r>
    </w:p>
    <w:p w14:paraId="0D5BEEFF" w14:textId="77777777" w:rsidR="007B09C0" w:rsidRDefault="00000000">
      <w:pPr>
        <w:pStyle w:val="Heading3"/>
      </w:pPr>
      <w:bookmarkStart w:id="68" w:name="validation-of-novel-splice-junctions"/>
      <w:bookmarkEnd w:id="67"/>
      <w:r>
        <w:t>Validation of Novel Splice Junctions</w:t>
      </w:r>
    </w:p>
    <w:p w14:paraId="1AEC557A" w14:textId="3D356CEB" w:rsidR="007B09C0" w:rsidRDefault="00000000">
      <w:pPr>
        <w:pStyle w:val="FirstParagraph"/>
      </w:pPr>
      <w:r>
        <w:t>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Supplementary PCR methods</w:t>
      </w:r>
      <w:r>
        <w:t xml:space="preserve">). Briefly, primers spanning a range of novel exon-exon boundaries for each specific transcript in a </w:t>
      </w:r>
      <w:del w:id="69" w:author="Abraham Quaye" w:date="2024-07-08T14:07:00Z">
        <w:r w:rsidDel="00293947">
          <w:delText>transcription unit (</w:delText>
        </w:r>
      </w:del>
      <w:r>
        <w:t>TU</w:t>
      </w:r>
      <w:del w:id="70" w:author="Abraham Quaye" w:date="2024-07-08T14:07:00Z">
        <w:r w:rsidDel="00293947">
          <w:delText>)</w:delText>
        </w:r>
      </w:del>
      <w:r>
        <w:t xml:space="preserve">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w:t>
      </w:r>
      <w:proofErr w:type="spellStart"/>
      <w:r>
        <w:t>SuperScript</w:t>
      </w:r>
      <w:proofErr w:type="spellEnd"/>
      <w:r>
        <w:t xml:space="preserve">™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 </w:t>
      </w:r>
      <w:r>
        <w:rPr>
          <w:b/>
          <w:bCs/>
        </w:rPr>
        <w:t>Supplementary PCR methods</w:t>
      </w:r>
      <w:r>
        <w:t>, DNA bands were not found in the “no RT” controls, indicating that the DNA bands seen are of cDNA origin.</w:t>
      </w:r>
    </w:p>
    <w:p w14:paraId="7797DC91" w14:textId="77777777" w:rsidR="007B09C0" w:rsidRDefault="00000000">
      <w:pPr>
        <w:pStyle w:val="Heading3"/>
      </w:pPr>
      <w:bookmarkStart w:id="71" w:name="rapid-amplification-of-cdna-ends-3-race"/>
      <w:bookmarkEnd w:id="68"/>
      <w:r>
        <w:lastRenderedPageBreak/>
        <w:t>3’ Rapid Amplification of cDNA Ends (3’ RACE)</w:t>
      </w:r>
    </w:p>
    <w:p w14:paraId="17F5B02C" w14:textId="77777777" w:rsidR="007B09C0" w:rsidRDefault="00000000">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 </w:t>
      </w:r>
      <w:r>
        <w:rPr>
          <w:i/>
          <w:iCs/>
        </w:rPr>
        <w:t>et al</w:t>
      </w:r>
      <w:r>
        <w:t xml:space="preserve"> (32) with modifications. Briefly, 1</w:t>
      </w:r>
      <m:oMath>
        <m:r>
          <w:rPr>
            <w:rFonts w:ascii="Cambria Math" w:hAnsi="Cambria Math"/>
          </w:rPr>
          <m:t>μg</m:t>
        </m:r>
      </m:oMath>
      <w:r>
        <w:t xml:space="preserve"> 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p w14:paraId="47744773" w14:textId="77777777" w:rsidR="007B09C0" w:rsidRDefault="00000000">
      <w:pPr>
        <w:pStyle w:val="Heading3"/>
      </w:pPr>
      <w:bookmarkStart w:id="72" w:name="X1d70fb3ab2638f41a196ea004cc1d7506abb047"/>
      <w:bookmarkEnd w:id="71"/>
      <w:r>
        <w:t>Computational Analysis of RNA Sequencing Data: Mapping and Transcript characterization</w:t>
      </w:r>
    </w:p>
    <w:p w14:paraId="52E5DAD9" w14:textId="17A93CE4" w:rsidR="007B09C0" w:rsidRDefault="00000000">
      <w:pPr>
        <w:pStyle w:val="FirstParagraph"/>
      </w:pPr>
      <w:r>
        <w:t xml:space="preserve">Sequencing reads were analyzed following a well-established protocol described by </w:t>
      </w:r>
      <w:proofErr w:type="spellStart"/>
      <w:r>
        <w:t>Pertea</w:t>
      </w:r>
      <w:proofErr w:type="spellEnd"/>
      <w:r>
        <w:t xml:space="preserve"> </w:t>
      </w:r>
      <w:r>
        <w:rPr>
          <w:i/>
          <w:iCs/>
        </w:rPr>
        <w:t>et al</w:t>
      </w:r>
      <w:r>
        <w:t xml:space="preserve"> (25), using </w:t>
      </w:r>
      <w:proofErr w:type="spellStart"/>
      <w:r>
        <w:t>Snakemake</w:t>
      </w:r>
      <w:proofErr w:type="spellEnd"/>
      <w:r>
        <w:t xml:space="preserve"> - version 7.24.0 (33), a popular workflow management system to drive the pipeline. Briefly, sequencing reads were trimmed with the Trim-galore - version 0.6.6 (34) program to achieve an overall Mean Sequence Quality (Phred Score) of 36. Trimmed reads were mapped simultaneously to the complete genomic sequence of avirulent </w:t>
      </w:r>
      <w:del w:id="73" w:author="Abraham Quaye" w:date="2024-07-08T14:07:00Z">
        <w:r w:rsidDel="00293947">
          <w:delText xml:space="preserve">turkey hemorrhagic enteritis virus </w:delText>
        </w:r>
      </w:del>
      <w:ins w:id="74" w:author="Abraham Quaye" w:date="2024-07-08T14:07:00Z">
        <w:r w:rsidR="00293947">
          <w:t xml:space="preserve">THEV </w:t>
        </w:r>
      </w:ins>
      <w:r>
        <w:t>(</w:t>
      </w:r>
      <w:hyperlink r:id="rId9">
        <w:r>
          <w:rPr>
            <w:rStyle w:val="Hyperlink"/>
          </w:rPr>
          <w:t>https://www.ncbi.nlm.nih.gov/nuccore/AY849321.1/</w:t>
        </w:r>
      </w:hyperlink>
      <w:r>
        <w:t xml:space="preserve">) and </w:t>
      </w:r>
      <w:r>
        <w:rPr>
          <w:i/>
          <w:iCs/>
        </w:rPr>
        <w:t>Meleagris gallopavo</w:t>
      </w:r>
      <w:r>
        <w:t xml:space="preserve"> (</w:t>
      </w:r>
      <w:hyperlink r:id="rId10">
        <w:r>
          <w:rPr>
            <w:rStyle w:val="Hyperlink"/>
          </w:rPr>
          <w:t>https://www.ncbi.nlm.nih.gov/genome/?term=Meleagris+gallopavo</w:t>
        </w:r>
      </w:hyperlink>
      <w:r>
        <w:t xml:space="preserve">) using Hisat2 - version 2.2.1 (25) with default settings. The generated binary alignment (BAM) files from each infection time point were filtered for reads mapping to the THEV genome using </w:t>
      </w:r>
      <w:proofErr w:type="spellStart"/>
      <w:r>
        <w:t>Samtools</w:t>
      </w:r>
      <w:proofErr w:type="spellEnd"/>
      <w:r>
        <w:t xml:space="preserve"> - version 1.16.1 and fed into StringTie - version 2.2.1 (25) 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w:t>
      </w:r>
      <w:r>
        <w:lastRenderedPageBreak/>
        <w:t xml:space="preserve">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w:t>
      </w:r>
      <w:proofErr w:type="spellStart"/>
      <w:r>
        <w:t>Samtools</w:t>
      </w:r>
      <w:proofErr w:type="spellEnd"/>
      <w:r>
        <w:t xml:space="preserve"> was also used to count the total sequencing reads for all replicates at each time point and </w:t>
      </w:r>
      <w:proofErr w:type="spellStart"/>
      <w:r>
        <w:t>Regtools</w:t>
      </w:r>
      <w:proofErr w:type="spellEnd"/>
      <w:r>
        <w:t xml:space="preserve"> - version 1.0.0 was used to count all junctions, the reads supporting them, and extract all other information related to the junction. See </w:t>
      </w:r>
      <w:r>
        <w:rPr>
          <w:b/>
          <w:bCs/>
        </w:rPr>
        <w:t>Supplementary Computational Analysis</w:t>
      </w:r>
      <w:r>
        <w:t xml:space="preserve"> for the details of transcript expression level estimations and splice junction read counts. </w:t>
      </w:r>
    </w:p>
    <w:p w14:paraId="57098907" w14:textId="77777777" w:rsidR="007B09C0" w:rsidRDefault="00000000">
      <w:pPr>
        <w:pStyle w:val="Heading2"/>
      </w:pPr>
      <w:bookmarkStart w:id="75" w:name="list-of-abbreviations"/>
      <w:bookmarkEnd w:id="63"/>
      <w:bookmarkEnd w:id="72"/>
      <w:r>
        <w:t>LIST OF ABBREVIATIONS</w:t>
      </w:r>
    </w:p>
    <w:tbl>
      <w:tblPr>
        <w:tblW w:w="0" w:type="auto"/>
        <w:jc w:val="center"/>
        <w:tblLayout w:type="fixed"/>
        <w:tblLook w:val="0420" w:firstRow="1" w:lastRow="0" w:firstColumn="0" w:lastColumn="0" w:noHBand="0" w:noVBand="1"/>
        <w:tblPrChange w:id="76" w:author="Abraham Quaye" w:date="2024-07-08T16:39:00Z">
          <w:tblPr>
            <w:tblW w:w="0" w:type="auto"/>
            <w:jc w:val="center"/>
            <w:tblLayout w:type="fixed"/>
            <w:tblLook w:val="0420" w:firstRow="1" w:lastRow="0" w:firstColumn="0" w:lastColumn="0" w:noHBand="0" w:noVBand="1"/>
          </w:tblPr>
        </w:tblPrChange>
      </w:tblPr>
      <w:tblGrid>
        <w:gridCol w:w="1792"/>
        <w:gridCol w:w="3150"/>
        <w:tblGridChange w:id="77">
          <w:tblGrid>
            <w:gridCol w:w="1440"/>
            <w:gridCol w:w="352"/>
            <w:gridCol w:w="2528"/>
            <w:gridCol w:w="622"/>
          </w:tblGrid>
        </w:tblGridChange>
      </w:tblGrid>
      <w:tr w:rsidR="007B09C0" w14:paraId="7FBF7A46" w14:textId="77777777" w:rsidTr="00AE2C9D">
        <w:trPr>
          <w:tblHeader/>
          <w:jc w:val="center"/>
          <w:trPrChange w:id="78" w:author="Abraham Quaye" w:date="2024-07-08T16:39:00Z">
            <w:trPr>
              <w:gridAfter w:val="0"/>
              <w:tblHeader/>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79"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23DAB55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20"/>
                <w:szCs w:val="20"/>
              </w:rPr>
              <w:t>Abbreviation</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80"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186BEF1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20"/>
                <w:szCs w:val="20"/>
              </w:rPr>
              <w:t>Definition</w:t>
            </w:r>
          </w:p>
        </w:tc>
      </w:tr>
      <w:tr w:rsidR="007B09C0" w14:paraId="2068393C" w14:textId="77777777" w:rsidTr="00AE2C9D">
        <w:trPr>
          <w:jc w:val="center"/>
          <w:trPrChange w:id="81"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82"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6FC2CF7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AdV</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83"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1F9E8BD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Adenovirus</w:t>
            </w:r>
          </w:p>
        </w:tc>
      </w:tr>
      <w:tr w:rsidR="007B09C0" w14:paraId="206DC7BE" w14:textId="77777777" w:rsidTr="00AE2C9D">
        <w:trPr>
          <w:jc w:val="center"/>
          <w:trPrChange w:id="84"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85"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5968831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20"/>
                <w:szCs w:val="20"/>
              </w:rPr>
              <w:t>MAdV</w:t>
            </w:r>
            <w:proofErr w:type="spellEnd"/>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86"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197B0B5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Mastadenovirus</w:t>
            </w:r>
          </w:p>
        </w:tc>
      </w:tr>
      <w:tr w:rsidR="007B09C0" w14:paraId="797CAAC9" w14:textId="77777777" w:rsidTr="00AE2C9D">
        <w:trPr>
          <w:jc w:val="center"/>
          <w:trPrChange w:id="87"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88"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2E94890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20"/>
                <w:szCs w:val="20"/>
              </w:rPr>
              <w:t>SiAdV</w:t>
            </w:r>
            <w:proofErr w:type="spellEnd"/>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89"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1359DCE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Siadenovirus</w:t>
            </w:r>
          </w:p>
        </w:tc>
      </w:tr>
      <w:tr w:rsidR="007B09C0" w14:paraId="6B09BE9C" w14:textId="77777777" w:rsidTr="00AE2C9D">
        <w:trPr>
          <w:jc w:val="center"/>
          <w:trPrChange w:id="90"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91"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3EB0E08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THEV</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92"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22A33A8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Turkey Hemorrhagic Enteritis Virus</w:t>
            </w:r>
          </w:p>
        </w:tc>
      </w:tr>
      <w:tr w:rsidR="007B09C0" w14:paraId="4EAAD890" w14:textId="77777777" w:rsidTr="00AE2C9D">
        <w:trPr>
          <w:jc w:val="center"/>
          <w:trPrChange w:id="93"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94"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6FE257E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HE</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95"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59528AF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Hemorrhagic Enteritis</w:t>
            </w:r>
          </w:p>
        </w:tc>
      </w:tr>
      <w:tr w:rsidR="007B09C0" w14:paraId="7BCA94A9" w14:textId="77777777" w:rsidTr="00AE2C9D">
        <w:trPr>
          <w:jc w:val="center"/>
          <w:trPrChange w:id="96"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97"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0B42DF3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UTR</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98"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1F78E3D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Untranslated Region</w:t>
            </w:r>
          </w:p>
        </w:tc>
      </w:tr>
      <w:tr w:rsidR="007B09C0" w14:paraId="73AE3CAE" w14:textId="77777777" w:rsidTr="00AE2C9D">
        <w:trPr>
          <w:jc w:val="center"/>
          <w:trPrChange w:id="99"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00"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25B60F8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TU</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01"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547DA84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Transcription Unit</w:t>
            </w:r>
          </w:p>
        </w:tc>
      </w:tr>
      <w:tr w:rsidR="007B09C0" w14:paraId="5EC1A711" w14:textId="77777777" w:rsidTr="00AE2C9D">
        <w:trPr>
          <w:jc w:val="center"/>
          <w:trPrChange w:id="102"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03"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7E5ACD9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L4P</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04"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7C8D960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L4 Promoter</w:t>
            </w:r>
          </w:p>
        </w:tc>
      </w:tr>
      <w:tr w:rsidR="007B09C0" w14:paraId="00BBFFDF" w14:textId="77777777" w:rsidTr="00AE2C9D">
        <w:trPr>
          <w:jc w:val="center"/>
          <w:trPrChange w:id="105"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06"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4633224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MLP</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07"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32B5BA6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 xml:space="preserve">Major Late </w:t>
            </w:r>
            <w:proofErr w:type="spellStart"/>
            <w:r>
              <w:rPr>
                <w:rFonts w:ascii="DejaVu Sans" w:eastAsia="DejaVu Sans" w:hAnsi="DejaVu Sans" w:cs="DejaVu Sans"/>
                <w:color w:val="000000"/>
                <w:sz w:val="20"/>
                <w:szCs w:val="20"/>
              </w:rPr>
              <w:t>Promter</w:t>
            </w:r>
            <w:proofErr w:type="spellEnd"/>
          </w:p>
        </w:tc>
      </w:tr>
      <w:tr w:rsidR="007B09C0" w14:paraId="7BB9CDA6" w14:textId="77777777" w:rsidTr="00AE2C9D">
        <w:trPr>
          <w:jc w:val="center"/>
          <w:trPrChange w:id="108"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09"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4753BF5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E3P</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10"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72DF4DD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E3 Promoter</w:t>
            </w:r>
          </w:p>
        </w:tc>
      </w:tr>
      <w:tr w:rsidR="007B09C0" w14:paraId="5B438639" w14:textId="77777777" w:rsidTr="00AE2C9D">
        <w:trPr>
          <w:jc w:val="center"/>
          <w:trPrChange w:id="111"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12"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221361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20"/>
                <w:szCs w:val="20"/>
              </w:rPr>
              <w:t>hpi</w:t>
            </w:r>
            <w:proofErr w:type="spellEnd"/>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13"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5C8E544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 xml:space="preserve">Hours </w:t>
            </w:r>
            <w:proofErr w:type="gramStart"/>
            <w:r>
              <w:rPr>
                <w:rFonts w:ascii="DejaVu Sans" w:eastAsia="DejaVu Sans" w:hAnsi="DejaVu Sans" w:cs="DejaVu Sans"/>
                <w:color w:val="000000"/>
                <w:sz w:val="20"/>
                <w:szCs w:val="20"/>
              </w:rPr>
              <w:t>Post-infection</w:t>
            </w:r>
            <w:proofErr w:type="gramEnd"/>
          </w:p>
        </w:tc>
      </w:tr>
      <w:tr w:rsidR="007B09C0" w14:paraId="7855D5CE" w14:textId="77777777" w:rsidTr="00AE2C9D">
        <w:trPr>
          <w:jc w:val="center"/>
          <w:trPrChange w:id="114"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15"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48812A8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qPCR</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16"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1E492D2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Quantitative Polymerase Chain Reaction</w:t>
            </w:r>
          </w:p>
        </w:tc>
      </w:tr>
      <w:tr w:rsidR="007B09C0" w14:paraId="6D7492AC" w14:textId="77777777" w:rsidTr="00AE2C9D">
        <w:trPr>
          <w:jc w:val="center"/>
          <w:trPrChange w:id="117"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18"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0FF8393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FPKM</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19"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40B7FD1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Fragments Per Kilobase of transcript per Million mapped reads</w:t>
            </w:r>
          </w:p>
        </w:tc>
      </w:tr>
      <w:tr w:rsidR="007B09C0" w14:paraId="49ABADA6" w14:textId="77777777" w:rsidTr="00AE2C9D">
        <w:trPr>
          <w:jc w:val="center"/>
          <w:trPrChange w:id="120"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21"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2C2BC95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CP</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22"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26D80E5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Coding Potential</w:t>
            </w:r>
          </w:p>
        </w:tc>
      </w:tr>
      <w:tr w:rsidR="007B09C0" w14:paraId="4648A27B" w14:textId="77777777" w:rsidTr="00AE2C9D">
        <w:trPr>
          <w:jc w:val="center"/>
          <w:trPrChange w:id="123"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24"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5A31850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TSS</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25"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38CA5C6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Transcription Start Site</w:t>
            </w:r>
          </w:p>
        </w:tc>
      </w:tr>
      <w:tr w:rsidR="007B09C0" w14:paraId="025D37ED" w14:textId="77777777" w:rsidTr="00AE2C9D">
        <w:trPr>
          <w:jc w:val="center"/>
          <w:trPrChange w:id="126"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27"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6B8E1D3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lastRenderedPageBreak/>
              <w:t>TTS</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28"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4603298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Transcription Termination Site</w:t>
            </w:r>
          </w:p>
        </w:tc>
      </w:tr>
      <w:tr w:rsidR="007B09C0" w14:paraId="3D502BE9" w14:textId="77777777" w:rsidTr="00AE2C9D">
        <w:trPr>
          <w:jc w:val="center"/>
          <w:trPrChange w:id="129"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30"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4D3739B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SC</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31"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5AAD16C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Start Codon</w:t>
            </w:r>
          </w:p>
        </w:tc>
      </w:tr>
      <w:tr w:rsidR="007B09C0" w14:paraId="67FABD74" w14:textId="77777777" w:rsidTr="00AE2C9D">
        <w:trPr>
          <w:jc w:val="center"/>
          <w:trPrChange w:id="132"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33"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47B14C0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STC</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34"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77BEA63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Stop Codon</w:t>
            </w:r>
          </w:p>
        </w:tc>
      </w:tr>
      <w:tr w:rsidR="007B09C0" w14:paraId="16E45117" w14:textId="77777777" w:rsidTr="00AE2C9D">
        <w:trPr>
          <w:jc w:val="center"/>
          <w:trPrChange w:id="135"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36"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1942FD8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20"/>
                <w:szCs w:val="20"/>
              </w:rPr>
              <w:t>secSC</w:t>
            </w:r>
            <w:proofErr w:type="spellEnd"/>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37"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3A06187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Secondary Start Codon</w:t>
            </w:r>
          </w:p>
        </w:tc>
      </w:tr>
      <w:tr w:rsidR="007B09C0" w14:paraId="0111FEB1" w14:textId="77777777" w:rsidTr="00AE2C9D">
        <w:trPr>
          <w:jc w:val="center"/>
          <w:trPrChange w:id="138"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39"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50078F0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20"/>
                <w:szCs w:val="20"/>
              </w:rPr>
              <w:t>secSTC</w:t>
            </w:r>
            <w:proofErr w:type="spellEnd"/>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40"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4D062DA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Secondary Stop Codon</w:t>
            </w:r>
          </w:p>
        </w:tc>
      </w:tr>
      <w:tr w:rsidR="007B09C0" w14:paraId="799A0777" w14:textId="77777777" w:rsidTr="00AE2C9D">
        <w:trPr>
          <w:jc w:val="center"/>
          <w:trPrChange w:id="141"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42"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2A64876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ORF</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43"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6DABF9C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Open Reading Frame</w:t>
            </w:r>
          </w:p>
        </w:tc>
      </w:tr>
      <w:tr w:rsidR="007B09C0" w14:paraId="265ECEBE" w14:textId="77777777" w:rsidTr="00AE2C9D">
        <w:trPr>
          <w:jc w:val="center"/>
          <w:trPrChange w:id="144"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45"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251D634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CDS</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46"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73768F2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Coding Sequence</w:t>
            </w:r>
          </w:p>
        </w:tc>
      </w:tr>
      <w:tr w:rsidR="007B09C0" w14:paraId="4CA08594" w14:textId="77777777" w:rsidTr="00AE2C9D">
        <w:trPr>
          <w:jc w:val="center"/>
          <w:trPrChange w:id="147"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48"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1E2E275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MLTU</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49"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6BA8FA8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Major Late Transcription Unit</w:t>
            </w:r>
          </w:p>
        </w:tc>
      </w:tr>
      <w:tr w:rsidR="007B09C0" w14:paraId="5D99455D" w14:textId="77777777" w:rsidTr="00AE2C9D">
        <w:trPr>
          <w:jc w:val="center"/>
          <w:trPrChange w:id="150"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51"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45316BF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TPL</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52"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1406A29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Tripartite Leader</w:t>
            </w:r>
          </w:p>
        </w:tc>
      </w:tr>
      <w:tr w:rsidR="007B09C0" w14:paraId="34863E5D" w14:textId="77777777" w:rsidTr="00AE2C9D">
        <w:trPr>
          <w:jc w:val="center"/>
          <w:trPrChange w:id="153"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54"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5C06E2F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20"/>
                <w:szCs w:val="20"/>
              </w:rPr>
              <w:t>sTPL</w:t>
            </w:r>
            <w:proofErr w:type="spellEnd"/>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55"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0F3D0F7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Short Tripartite Leader</w:t>
            </w:r>
          </w:p>
        </w:tc>
      </w:tr>
      <w:tr w:rsidR="007B09C0" w14:paraId="3558DDBF" w14:textId="77777777" w:rsidTr="00AE2C9D">
        <w:trPr>
          <w:jc w:val="center"/>
          <w:trPrChange w:id="156"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57"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1D13473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TPL3</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58"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07A08D4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Third exon of Tripartite Leader</w:t>
            </w:r>
          </w:p>
        </w:tc>
      </w:tr>
      <w:tr w:rsidR="007B09C0" w14:paraId="08B8E69D" w14:textId="77777777" w:rsidTr="00AE2C9D">
        <w:trPr>
          <w:jc w:val="center"/>
          <w:trPrChange w:id="159" w:author="Abraham Quaye" w:date="2024-07-08T16:39:00Z">
            <w:trPr>
              <w:gridAfter w:val="0"/>
              <w:jc w:val="center"/>
            </w:trPr>
          </w:trPrChange>
        </w:trPr>
        <w:tc>
          <w:tcPr>
            <w:tcW w:w="1792"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60" w:author="Abraham Quaye" w:date="2024-07-08T16:39:00Z">
              <w:tcPr>
                <w:tcW w:w="144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2D3FB30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GCN</w:t>
            </w:r>
          </w:p>
        </w:tc>
        <w:tc>
          <w:tcPr>
            <w:tcW w:w="3150"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Change w:id="161" w:author="Abraham Quaye" w:date="2024-07-08T16:39:00Z">
              <w:tcPr>
                <w:tcW w:w="2880" w:type="dxa"/>
                <w:gridSpan w:val="2"/>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tcPr>
            </w:tcPrChange>
          </w:tcPr>
          <w:p w14:paraId="7FC376F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20"/>
                <w:szCs w:val="20"/>
              </w:rPr>
              <w:t>Genome Copy Number</w:t>
            </w:r>
          </w:p>
        </w:tc>
      </w:tr>
    </w:tbl>
    <w:p w14:paraId="3873BD92" w14:textId="77777777" w:rsidR="007B09C0" w:rsidRDefault="00000000">
      <w:pPr>
        <w:pStyle w:val="Heading2"/>
      </w:pPr>
      <w:bookmarkStart w:id="162" w:name="data-availability"/>
      <w:bookmarkEnd w:id="75"/>
      <w:r>
        <w:t>DATA AVAILABILITY</w:t>
      </w:r>
    </w:p>
    <w:p w14:paraId="4B3C6E25" w14:textId="77777777" w:rsidR="007B09C0" w:rsidRDefault="00000000">
      <w:pPr>
        <w:pStyle w:val="FirstParagraph"/>
      </w:pPr>
      <w:r>
        <w:t>The raw sequencing read data (</w:t>
      </w:r>
      <w:proofErr w:type="spellStart"/>
      <w:r>
        <w:t>FastQ</w:t>
      </w:r>
      <w:proofErr w:type="spellEnd"/>
      <w:r>
        <w:t>), transcript expression counts, and total unique junctions have been deposited at the National Center for Biotechnology Information Gene Expression Omnibus (</w:t>
      </w:r>
      <w:hyperlink r:id="rId11">
        <w:r>
          <w:rPr>
            <w:rStyle w:val="Hyperlink"/>
          </w:rPr>
          <w:t>http://www.ncbi.nlm.nih.gov/geo</w:t>
        </w:r>
      </w:hyperlink>
      <w:r>
        <w:t>) under accession number GSE254416.</w:t>
      </w:r>
    </w:p>
    <w:p w14:paraId="685A4EB1" w14:textId="77777777" w:rsidR="007B09C0" w:rsidRDefault="00000000">
      <w:pPr>
        <w:pStyle w:val="BodyText"/>
      </w:pPr>
      <w:r>
        <w:t>Data is also available on request by contacting the designated corresponding author.</w:t>
      </w:r>
    </w:p>
    <w:p w14:paraId="6B89C08D" w14:textId="77777777" w:rsidR="007B09C0" w:rsidRDefault="00000000">
      <w:pPr>
        <w:pStyle w:val="Heading2"/>
      </w:pPr>
      <w:bookmarkStart w:id="163" w:name="code-availability"/>
      <w:bookmarkEnd w:id="162"/>
      <w:r>
        <w:t>CODE AVAILABILITY</w:t>
      </w:r>
    </w:p>
    <w:p w14:paraId="1EACE2C7" w14:textId="77777777" w:rsidR="007B09C0" w:rsidRDefault="00000000">
      <w:pPr>
        <w:pStyle w:val="FirstParagraph"/>
      </w:pPr>
      <w:r>
        <w:t xml:space="preserve">All the code/scripts in the entire analysis pipeline are available on </w:t>
      </w:r>
      <w:proofErr w:type="spellStart"/>
      <w:r>
        <w:t>github</w:t>
      </w:r>
      <w:proofErr w:type="spellEnd"/>
      <w:r>
        <w:t xml:space="preserve"> (</w:t>
      </w:r>
      <w:hyperlink r:id="rId12">
        <w:r>
          <w:rPr>
            <w:rStyle w:val="Hyperlink"/>
          </w:rPr>
          <w:t>https://github.com/Abraham-Quaye/thev_transcriptome</w:t>
        </w:r>
      </w:hyperlink>
      <w:r>
        <w:t>)</w:t>
      </w:r>
    </w:p>
    <w:p w14:paraId="6984A204" w14:textId="77777777" w:rsidR="007B09C0" w:rsidRDefault="00000000">
      <w:pPr>
        <w:pStyle w:val="Heading2"/>
      </w:pPr>
      <w:bookmarkStart w:id="164" w:name="acknowledgments"/>
      <w:bookmarkEnd w:id="163"/>
      <w:r>
        <w:t>ACKNOWLEDGMENTS</w:t>
      </w:r>
    </w:p>
    <w:p w14:paraId="49BBB8C6" w14:textId="2C431D6F" w:rsidR="00AE2C9D" w:rsidRPr="008A64D6" w:rsidRDefault="00000000" w:rsidP="00AE2C9D">
      <w:pPr>
        <w:pStyle w:val="FirstParagraph"/>
        <w:pPrChange w:id="165" w:author="Abraham Quaye" w:date="2024-07-08T16:44:00Z">
          <w:pPr>
            <w:pStyle w:val="BodyText"/>
          </w:pPr>
        </w:pPrChange>
      </w:pPr>
      <w:r>
        <w:t>We thank the Office of Research Computing at Brigham Young University for granting us access to the high</w:t>
      </w:r>
      <w:ins w:id="166" w:author="Abraham Quaye" w:date="2024-07-08T14:09:00Z">
        <w:r w:rsidR="00293947">
          <w:t>-</w:t>
        </w:r>
      </w:ins>
      <w:del w:id="167" w:author="Abraham Quaye" w:date="2024-07-08T14:09:00Z">
        <w:r w:rsidDel="00293947">
          <w:delText xml:space="preserve"> </w:delText>
        </w:r>
      </w:del>
      <w:r>
        <w:t xml:space="preserve">performance computing systems to perform the memory-intensive steps in the analysis pipeline of this work. </w:t>
      </w:r>
    </w:p>
    <w:p w14:paraId="0B120B20" w14:textId="59621555" w:rsidR="008A64D6" w:rsidRPr="008A64D6" w:rsidRDefault="00000000" w:rsidP="008A64D6">
      <w:pPr>
        <w:pStyle w:val="Heading2"/>
        <w:spacing w:line="480" w:lineRule="auto"/>
      </w:pPr>
      <w:bookmarkStart w:id="168" w:name="references"/>
      <w:bookmarkEnd w:id="164"/>
      <w:r>
        <w:lastRenderedPageBreak/>
        <w:t>REFERENCES</w:t>
      </w:r>
    </w:p>
    <w:p w14:paraId="3BDC3E9A" w14:textId="77777777" w:rsidR="007B09C0" w:rsidRDefault="00000000">
      <w:pPr>
        <w:pStyle w:val="Bibliography"/>
      </w:pPr>
      <w:bookmarkStart w:id="169" w:name="ref-Davison2003"/>
      <w:bookmarkStart w:id="170" w:name="refs"/>
      <w:r>
        <w:t xml:space="preserve">1. </w:t>
      </w:r>
      <w:r>
        <w:tab/>
        <w:t xml:space="preserve">Davison A, Benko M, </w:t>
      </w:r>
      <w:proofErr w:type="spellStart"/>
      <w:r>
        <w:t>Harrach</w:t>
      </w:r>
      <w:proofErr w:type="spellEnd"/>
      <w:r>
        <w:t xml:space="preserve"> B. 2003. </w:t>
      </w:r>
      <w:hyperlink r:id="rId13">
        <w:r>
          <w:rPr>
            <w:rStyle w:val="Hyperlink"/>
          </w:rPr>
          <w:t>Genetic content and evolution of adenoviruses</w:t>
        </w:r>
      </w:hyperlink>
      <w:r>
        <w:t>. The Journal of general virology 84:2895–908.</w:t>
      </w:r>
    </w:p>
    <w:p w14:paraId="0B5A6195" w14:textId="77777777" w:rsidR="007B09C0" w:rsidRDefault="00000000">
      <w:pPr>
        <w:pStyle w:val="Bibliography"/>
      </w:pPr>
      <w:bookmarkStart w:id="171" w:name="ref-Harrach2008"/>
      <w:bookmarkEnd w:id="169"/>
      <w:r>
        <w:t xml:space="preserve">2. </w:t>
      </w:r>
      <w:r>
        <w:tab/>
      </w:r>
      <w:proofErr w:type="spellStart"/>
      <w:r>
        <w:t>Harrach</w:t>
      </w:r>
      <w:proofErr w:type="spellEnd"/>
      <w:r>
        <w:t xml:space="preserve"> B. 2008. </w:t>
      </w:r>
      <w:hyperlink r:id="rId14">
        <w:r>
          <w:rPr>
            <w:rStyle w:val="Hyperlink"/>
          </w:rPr>
          <w:t>Adenoviruses: General features</w:t>
        </w:r>
      </w:hyperlink>
      <w:r>
        <w:t xml:space="preserve">, p. 1–9. </w:t>
      </w:r>
      <w:r>
        <w:rPr>
          <w:i/>
          <w:iCs/>
        </w:rPr>
        <w:t>In</w:t>
      </w:r>
      <w:r>
        <w:t xml:space="preserve"> </w:t>
      </w:r>
      <w:proofErr w:type="spellStart"/>
      <w:r>
        <w:t>Mahy</w:t>
      </w:r>
      <w:proofErr w:type="spellEnd"/>
      <w:r>
        <w:t xml:space="preserve">, BWJ, Van </w:t>
      </w:r>
      <w:proofErr w:type="spellStart"/>
      <w:r>
        <w:t>Regenmortel</w:t>
      </w:r>
      <w:proofErr w:type="spellEnd"/>
      <w:r>
        <w:t>, MHV (eds.), Encyclopedia of virology (third edition). Book Section. Academic Press, Oxford.</w:t>
      </w:r>
    </w:p>
    <w:p w14:paraId="255E371F" w14:textId="77777777" w:rsidR="007B09C0" w:rsidRDefault="00000000">
      <w:pPr>
        <w:pStyle w:val="Bibliography"/>
      </w:pPr>
      <w:bookmarkStart w:id="172" w:name="ref-Upton2003"/>
      <w:bookmarkEnd w:id="171"/>
      <w:r>
        <w:t xml:space="preserve">3. </w:t>
      </w:r>
      <w:r>
        <w:tab/>
        <w:t xml:space="preserve">Upton C, Slack S, Hunter AL, Ehlers A, Roper RL. 2003. </w:t>
      </w:r>
      <w:hyperlink r:id="rId15">
        <w:r>
          <w:rPr>
            <w:rStyle w:val="Hyperlink"/>
          </w:rPr>
          <w:t>Poxvirus orthologous clusters: Toward defining the minimum essential poxvirus genome</w:t>
        </w:r>
      </w:hyperlink>
      <w:r>
        <w:t>. Journal of virology 77:7590–7600.</w:t>
      </w:r>
    </w:p>
    <w:p w14:paraId="2A755743" w14:textId="77777777" w:rsidR="007B09C0" w:rsidRDefault="00000000">
      <w:pPr>
        <w:pStyle w:val="Bibliography"/>
      </w:pPr>
      <w:bookmarkStart w:id="173" w:name="ref-McGeoch1999"/>
      <w:bookmarkEnd w:id="172"/>
      <w:r>
        <w:t xml:space="preserve">4. </w:t>
      </w:r>
      <w:r>
        <w:tab/>
        <w:t xml:space="preserve">McGeoch D, Davison AJ. 1999. </w:t>
      </w:r>
      <w:hyperlink r:id="rId16">
        <w:r>
          <w:rPr>
            <w:rStyle w:val="Hyperlink"/>
          </w:rPr>
          <w:t>Chapter 17 - the molecular evolutionary history of the herpesviruses</w:t>
        </w:r>
      </w:hyperlink>
      <w:r>
        <w:t xml:space="preserve">, p. 441–465. </w:t>
      </w:r>
      <w:r>
        <w:rPr>
          <w:i/>
          <w:iCs/>
        </w:rPr>
        <w:t>In</w:t>
      </w:r>
      <w:r>
        <w:t xml:space="preserve"> Domingo, E, Webster, R, Holland, J (eds.), Origin and evolution of viruses. Book Section. Academic Press, London.</w:t>
      </w:r>
    </w:p>
    <w:p w14:paraId="72A16540" w14:textId="77777777" w:rsidR="007B09C0" w:rsidRDefault="00000000">
      <w:pPr>
        <w:pStyle w:val="Bibliography"/>
      </w:pPr>
      <w:bookmarkStart w:id="174" w:name="ref-Harrach2011"/>
      <w:bookmarkEnd w:id="173"/>
      <w:r>
        <w:t xml:space="preserve">5. </w:t>
      </w:r>
      <w:r>
        <w:tab/>
      </w:r>
      <w:proofErr w:type="spellStart"/>
      <w:r>
        <w:t>Harrach</w:t>
      </w:r>
      <w:proofErr w:type="spellEnd"/>
      <w:r>
        <w:t xml:space="preserve"> B, Benko M, Both GW, Brown M, Davison AJ, </w:t>
      </w:r>
      <w:proofErr w:type="spellStart"/>
      <w:r>
        <w:t>Echavarría</w:t>
      </w:r>
      <w:proofErr w:type="spellEnd"/>
      <w:r>
        <w:t xml:space="preserve"> M, Hess M, Jones M, </w:t>
      </w:r>
      <w:proofErr w:type="spellStart"/>
      <w:r>
        <w:t>Kajon</w:t>
      </w:r>
      <w:proofErr w:type="spellEnd"/>
      <w:r>
        <w:t xml:space="preserve"> A, </w:t>
      </w:r>
      <w:proofErr w:type="spellStart"/>
      <w:r>
        <w:t>Lehmkuhl</w:t>
      </w:r>
      <w:proofErr w:type="spellEnd"/>
      <w:r>
        <w:t xml:space="preserve"> HD, Mautner V, Mittal S, </w:t>
      </w:r>
      <w:proofErr w:type="spellStart"/>
      <w:r>
        <w:t>Wadell</w:t>
      </w:r>
      <w:proofErr w:type="spellEnd"/>
      <w:r>
        <w:t xml:space="preserve"> G. 2011. Family adenoviridae. Virus Taxonomy: 9th Report of the International Committee on Taxonomy of Viruses 125–141.</w:t>
      </w:r>
    </w:p>
    <w:p w14:paraId="34B64621" w14:textId="77777777" w:rsidR="007B09C0" w:rsidRDefault="00000000">
      <w:pPr>
        <w:pStyle w:val="Bibliography"/>
      </w:pPr>
      <w:bookmarkStart w:id="175" w:name="ref-Kovács2011"/>
      <w:bookmarkEnd w:id="174"/>
      <w:r>
        <w:t xml:space="preserve">6. </w:t>
      </w:r>
      <w:r>
        <w:tab/>
      </w:r>
      <w:proofErr w:type="spellStart"/>
      <w:r>
        <w:t>Kovács</w:t>
      </w:r>
      <w:proofErr w:type="spellEnd"/>
      <w:r>
        <w:t xml:space="preserve"> ER, </w:t>
      </w:r>
      <w:proofErr w:type="spellStart"/>
      <w:r>
        <w:t>Benkő</w:t>
      </w:r>
      <w:proofErr w:type="spellEnd"/>
      <w:r>
        <w:t xml:space="preserve"> M. 2011. </w:t>
      </w:r>
      <w:hyperlink r:id="rId17">
        <w:r>
          <w:rPr>
            <w:rStyle w:val="Hyperlink"/>
          </w:rPr>
          <w:t xml:space="preserve">Complete sequence of raptor adenovirus 1 confirms the characteristic genome organization of </w:t>
        </w:r>
        <w:proofErr w:type="spellStart"/>
        <w:r>
          <w:rPr>
            <w:rStyle w:val="Hyperlink"/>
          </w:rPr>
          <w:t>siadenoviruses</w:t>
        </w:r>
        <w:proofErr w:type="spellEnd"/>
      </w:hyperlink>
      <w:r>
        <w:t>. Infection, Genetics and Evolution 11:1058–1065.</w:t>
      </w:r>
    </w:p>
    <w:p w14:paraId="4FAD3FD2" w14:textId="77777777" w:rsidR="007B09C0" w:rsidRDefault="00000000">
      <w:pPr>
        <w:pStyle w:val="Bibliography"/>
      </w:pPr>
      <w:bookmarkStart w:id="176" w:name="ref-Davison2000"/>
      <w:bookmarkEnd w:id="175"/>
      <w:r>
        <w:t xml:space="preserve">7. </w:t>
      </w:r>
      <w:r>
        <w:tab/>
        <w:t xml:space="preserve">Davison AJ, Wright KM, </w:t>
      </w:r>
      <w:proofErr w:type="spellStart"/>
      <w:r>
        <w:t>Harrach</w:t>
      </w:r>
      <w:proofErr w:type="spellEnd"/>
      <w:r>
        <w:t xml:space="preserve"> B. 2000. </w:t>
      </w:r>
      <w:hyperlink r:id="rId18">
        <w:r>
          <w:rPr>
            <w:rStyle w:val="Hyperlink"/>
          </w:rPr>
          <w:t>DNA sequence of frog adenovirus</w:t>
        </w:r>
      </w:hyperlink>
      <w:r>
        <w:t xml:space="preserve">. J Gen </w:t>
      </w:r>
      <w:proofErr w:type="spellStart"/>
      <w:r>
        <w:t>Virol</w:t>
      </w:r>
      <w:proofErr w:type="spellEnd"/>
      <w:r>
        <w:t xml:space="preserve"> 81:2431–2439.</w:t>
      </w:r>
    </w:p>
    <w:p w14:paraId="44764157" w14:textId="77777777" w:rsidR="007B09C0" w:rsidRDefault="00000000">
      <w:pPr>
        <w:pStyle w:val="Bibliography"/>
      </w:pPr>
      <w:bookmarkStart w:id="177" w:name="ref-Kovács2010"/>
      <w:bookmarkEnd w:id="176"/>
      <w:r>
        <w:t xml:space="preserve">8. </w:t>
      </w:r>
      <w:r>
        <w:tab/>
      </w:r>
      <w:proofErr w:type="spellStart"/>
      <w:r>
        <w:t>Kovács</w:t>
      </w:r>
      <w:proofErr w:type="spellEnd"/>
      <w:r>
        <w:t xml:space="preserve"> ER, </w:t>
      </w:r>
      <w:proofErr w:type="spellStart"/>
      <w:r>
        <w:t>Jánoska</w:t>
      </w:r>
      <w:proofErr w:type="spellEnd"/>
      <w:r>
        <w:t xml:space="preserve"> M, </w:t>
      </w:r>
      <w:proofErr w:type="spellStart"/>
      <w:r>
        <w:t>Dán</w:t>
      </w:r>
      <w:proofErr w:type="spellEnd"/>
      <w:r>
        <w:t xml:space="preserve"> Á, </w:t>
      </w:r>
      <w:proofErr w:type="spellStart"/>
      <w:r>
        <w:t>Harrach</w:t>
      </w:r>
      <w:proofErr w:type="spellEnd"/>
      <w:r>
        <w:t xml:space="preserve"> B, </w:t>
      </w:r>
      <w:proofErr w:type="spellStart"/>
      <w:r>
        <w:t>Benkő</w:t>
      </w:r>
      <w:proofErr w:type="spellEnd"/>
      <w:r>
        <w:t xml:space="preserve"> M. 2010. </w:t>
      </w:r>
      <w:hyperlink r:id="rId19">
        <w:r>
          <w:rPr>
            <w:rStyle w:val="Hyperlink"/>
          </w:rPr>
          <w:t xml:space="preserve">Recognition and partial genome characterization by non-specific DNA amplification and PCR of a new </w:t>
        </w:r>
        <w:proofErr w:type="spellStart"/>
        <w:r>
          <w:rPr>
            <w:rStyle w:val="Hyperlink"/>
          </w:rPr>
          <w:t>siadenovirus</w:t>
        </w:r>
        <w:proofErr w:type="spellEnd"/>
        <w:r>
          <w:rPr>
            <w:rStyle w:val="Hyperlink"/>
          </w:rPr>
          <w:t xml:space="preserve"> species in a sample originating from </w:t>
        </w:r>
        <w:proofErr w:type="spellStart"/>
        <w:r>
          <w:rPr>
            <w:rStyle w:val="Hyperlink"/>
          </w:rPr>
          <w:t>parus</w:t>
        </w:r>
        <w:proofErr w:type="spellEnd"/>
        <w:r>
          <w:rPr>
            <w:rStyle w:val="Hyperlink"/>
          </w:rPr>
          <w:t xml:space="preserve"> major, a great tit</w:t>
        </w:r>
      </w:hyperlink>
      <w:r>
        <w:t>. Journal of Virological Methods 163:262–268.</w:t>
      </w:r>
    </w:p>
    <w:p w14:paraId="07B58F95" w14:textId="77777777" w:rsidR="007B09C0" w:rsidRDefault="00000000">
      <w:pPr>
        <w:pStyle w:val="Bibliography"/>
      </w:pPr>
      <w:bookmarkStart w:id="178" w:name="ref-Katoh2009"/>
      <w:bookmarkEnd w:id="177"/>
      <w:r>
        <w:t xml:space="preserve">9. </w:t>
      </w:r>
      <w:r>
        <w:tab/>
      </w:r>
      <w:proofErr w:type="spellStart"/>
      <w:r>
        <w:t>Katoh</w:t>
      </w:r>
      <w:proofErr w:type="spellEnd"/>
      <w:r>
        <w:t xml:space="preserve"> H, </w:t>
      </w:r>
      <w:proofErr w:type="spellStart"/>
      <w:r>
        <w:t>Ohya</w:t>
      </w:r>
      <w:proofErr w:type="spellEnd"/>
      <w:r>
        <w:t xml:space="preserve"> K, Kubo M, Murata K, </w:t>
      </w:r>
      <w:proofErr w:type="spellStart"/>
      <w:r>
        <w:t>Yanai</w:t>
      </w:r>
      <w:proofErr w:type="spellEnd"/>
      <w:r>
        <w:t xml:space="preserve"> T, </w:t>
      </w:r>
      <w:proofErr w:type="spellStart"/>
      <w:r>
        <w:t>Fukushi</w:t>
      </w:r>
      <w:proofErr w:type="spellEnd"/>
      <w:r>
        <w:t xml:space="preserve"> H. 2009. </w:t>
      </w:r>
      <w:hyperlink r:id="rId20">
        <w:r>
          <w:rPr>
            <w:rStyle w:val="Hyperlink"/>
          </w:rPr>
          <w:t xml:space="preserve">A novel budgerigar-adenovirus belonging to group II avian adenovirus of </w:t>
        </w:r>
        <w:proofErr w:type="spellStart"/>
        <w:r>
          <w:rPr>
            <w:rStyle w:val="Hyperlink"/>
          </w:rPr>
          <w:t>siadenovirus</w:t>
        </w:r>
        <w:proofErr w:type="spellEnd"/>
      </w:hyperlink>
      <w:r>
        <w:t>. Virus Research 144:294–297.</w:t>
      </w:r>
    </w:p>
    <w:p w14:paraId="5B520CF6" w14:textId="77777777" w:rsidR="007B09C0" w:rsidRDefault="00000000">
      <w:pPr>
        <w:pStyle w:val="Bibliography"/>
      </w:pPr>
      <w:bookmarkStart w:id="179" w:name="ref-Guimet2016"/>
      <w:bookmarkEnd w:id="178"/>
      <w:r>
        <w:t xml:space="preserve">10. </w:t>
      </w:r>
      <w:r>
        <w:tab/>
      </w:r>
      <w:proofErr w:type="spellStart"/>
      <w:r>
        <w:t>Guimet</w:t>
      </w:r>
      <w:proofErr w:type="spellEnd"/>
      <w:r>
        <w:t xml:space="preserve"> D, Hearing P. 2016. </w:t>
      </w:r>
      <w:hyperlink r:id="rId21">
        <w:r>
          <w:rPr>
            <w:rStyle w:val="Hyperlink"/>
          </w:rPr>
          <w:t>3 - adenovirus replication</w:t>
        </w:r>
      </w:hyperlink>
      <w:r>
        <w:t xml:space="preserve">, p. 59–84. </w:t>
      </w:r>
      <w:r>
        <w:rPr>
          <w:i/>
          <w:iCs/>
        </w:rPr>
        <w:t>In</w:t>
      </w:r>
      <w:r>
        <w:t xml:space="preserve"> Curiel, DT (ed.), Adenoviral vectors for gene therapy (second edition). Book Section. Academic Press, San Diego.</w:t>
      </w:r>
    </w:p>
    <w:p w14:paraId="75C81E4B" w14:textId="77777777" w:rsidR="007B09C0" w:rsidRDefault="00000000">
      <w:pPr>
        <w:pStyle w:val="Bibliography"/>
      </w:pPr>
      <w:bookmarkStart w:id="180" w:name="ref-Beach2006"/>
      <w:bookmarkEnd w:id="179"/>
      <w:r>
        <w:t xml:space="preserve">11. </w:t>
      </w:r>
      <w:r>
        <w:tab/>
        <w:t xml:space="preserve">Beach NM. 2006. </w:t>
      </w:r>
      <w:hyperlink r:id="rId22">
        <w:r>
          <w:rPr>
            <w:rStyle w:val="Hyperlink"/>
          </w:rPr>
          <w:t>Characterization of avirulent turkey hemorrhagic enteritis virus: A study of the molecular basis for variation in virulence and the occurrence of persistent infection</w:t>
        </w:r>
      </w:hyperlink>
      <w:r>
        <w:t>. Thesis.</w:t>
      </w:r>
    </w:p>
    <w:p w14:paraId="193F16CA" w14:textId="77777777" w:rsidR="007B09C0" w:rsidRDefault="00000000">
      <w:pPr>
        <w:pStyle w:val="Bibliography"/>
      </w:pPr>
      <w:bookmarkStart w:id="181" w:name="ref-Beach2009a"/>
      <w:bookmarkEnd w:id="180"/>
      <w:r>
        <w:t xml:space="preserve">12. </w:t>
      </w:r>
      <w:r>
        <w:tab/>
        <w:t xml:space="preserve">Beach NM, Duncan RB, Larsen CT, Meng XJ, </w:t>
      </w:r>
      <w:proofErr w:type="spellStart"/>
      <w:r>
        <w:t>Sriranganathan</w:t>
      </w:r>
      <w:proofErr w:type="spellEnd"/>
      <w:r>
        <w:t xml:space="preserve"> N, Pierson FW. 2009. </w:t>
      </w:r>
      <w:hyperlink r:id="rId23">
        <w:r>
          <w:rPr>
            <w:rStyle w:val="Hyperlink"/>
          </w:rPr>
          <w:t>Comparison of 12 turkey hemorrhagic enteritis virus isolates allows prediction of genetic factors affecting virulence</w:t>
        </w:r>
      </w:hyperlink>
      <w:r>
        <w:t xml:space="preserve">. J Gen </w:t>
      </w:r>
      <w:proofErr w:type="spellStart"/>
      <w:r>
        <w:t>Virol</w:t>
      </w:r>
      <w:proofErr w:type="spellEnd"/>
      <w:r>
        <w:t xml:space="preserve"> 90:1978–85.</w:t>
      </w:r>
    </w:p>
    <w:p w14:paraId="2459FA4F" w14:textId="77777777" w:rsidR="007B09C0" w:rsidRDefault="00000000">
      <w:pPr>
        <w:pStyle w:val="Bibliography"/>
      </w:pPr>
      <w:bookmarkStart w:id="182" w:name="ref-Gross1967"/>
      <w:bookmarkEnd w:id="181"/>
      <w:r>
        <w:t xml:space="preserve">13. </w:t>
      </w:r>
      <w:r>
        <w:tab/>
        <w:t>Gross WB, Moore WE. 1967. Hemorrhagic enteritis of turkeys. Avian Dis 11:296–307.</w:t>
      </w:r>
    </w:p>
    <w:p w14:paraId="2AE461A5" w14:textId="77777777" w:rsidR="007B09C0" w:rsidRDefault="00000000">
      <w:pPr>
        <w:pStyle w:val="Bibliography"/>
      </w:pPr>
      <w:bookmarkStart w:id="183" w:name="ref-Rautenschlein2000"/>
      <w:bookmarkEnd w:id="182"/>
      <w:r>
        <w:t xml:space="preserve">14. </w:t>
      </w:r>
      <w:r>
        <w:tab/>
        <w:t xml:space="preserve">Rautenschlein S, Sharma JM. 2000. </w:t>
      </w:r>
      <w:hyperlink r:id="rId24">
        <w:r>
          <w:rPr>
            <w:rStyle w:val="Hyperlink"/>
          </w:rPr>
          <w:t xml:space="preserve">Immunopathogenesis of </w:t>
        </w:r>
        <w:proofErr w:type="spellStart"/>
        <w:r>
          <w:rPr>
            <w:rStyle w:val="Hyperlink"/>
          </w:rPr>
          <w:t>haemorrhagic</w:t>
        </w:r>
        <w:proofErr w:type="spellEnd"/>
        <w:r>
          <w:rPr>
            <w:rStyle w:val="Hyperlink"/>
          </w:rPr>
          <w:t xml:space="preserve"> enteritis virus (HEV) in turkeys</w:t>
        </w:r>
      </w:hyperlink>
      <w:r>
        <w:t>. Dev Comp Immunol 24:237–46.</w:t>
      </w:r>
    </w:p>
    <w:p w14:paraId="1682D295" w14:textId="77777777" w:rsidR="007B09C0" w:rsidRDefault="00000000">
      <w:pPr>
        <w:pStyle w:val="Bibliography"/>
      </w:pPr>
      <w:bookmarkStart w:id="184" w:name="ref-Larsen1985"/>
      <w:bookmarkEnd w:id="183"/>
      <w:r>
        <w:t xml:space="preserve">15. </w:t>
      </w:r>
      <w:r>
        <w:tab/>
        <w:t xml:space="preserve">Larsen CT, </w:t>
      </w:r>
      <w:proofErr w:type="spellStart"/>
      <w:r>
        <w:t>Domermuth</w:t>
      </w:r>
      <w:proofErr w:type="spellEnd"/>
      <w:r>
        <w:t xml:space="preserve"> CH, </w:t>
      </w:r>
      <w:proofErr w:type="spellStart"/>
      <w:r>
        <w:t>Sponenberg</w:t>
      </w:r>
      <w:proofErr w:type="spellEnd"/>
      <w:r>
        <w:t xml:space="preserve"> DP, Gross WB. 1985. Colibacillosis of turkeys exacerbated by hemorrhagic enteritis virus. Laboratory studies. Avian Dis 29:729–32.</w:t>
      </w:r>
    </w:p>
    <w:p w14:paraId="33D5573A" w14:textId="77777777" w:rsidR="007B09C0" w:rsidRDefault="00000000">
      <w:pPr>
        <w:pStyle w:val="Bibliography"/>
      </w:pPr>
      <w:bookmarkStart w:id="185" w:name="ref-Dhama2017"/>
      <w:bookmarkEnd w:id="184"/>
      <w:r>
        <w:lastRenderedPageBreak/>
        <w:t xml:space="preserve">16. </w:t>
      </w:r>
      <w:r>
        <w:tab/>
      </w:r>
      <w:proofErr w:type="spellStart"/>
      <w:r>
        <w:t>Dhama</w:t>
      </w:r>
      <w:proofErr w:type="spellEnd"/>
      <w:r>
        <w:t xml:space="preserve"> K, </w:t>
      </w:r>
      <w:proofErr w:type="spellStart"/>
      <w:r>
        <w:t>Gowthaman</w:t>
      </w:r>
      <w:proofErr w:type="spellEnd"/>
      <w:r>
        <w:t xml:space="preserve"> V, Karthik K, Tiwari R, </w:t>
      </w:r>
      <w:proofErr w:type="spellStart"/>
      <w:r>
        <w:t>Sachan</w:t>
      </w:r>
      <w:proofErr w:type="spellEnd"/>
      <w:r>
        <w:t xml:space="preserve"> S, Kumar MA, </w:t>
      </w:r>
      <w:proofErr w:type="spellStart"/>
      <w:r>
        <w:t>Palanivelu</w:t>
      </w:r>
      <w:proofErr w:type="spellEnd"/>
      <w:r>
        <w:t xml:space="preserve"> M, Malik YS, Singh RK, Munir M. 2017. </w:t>
      </w:r>
      <w:hyperlink r:id="rId25">
        <w:proofErr w:type="spellStart"/>
        <w:r>
          <w:rPr>
            <w:rStyle w:val="Hyperlink"/>
          </w:rPr>
          <w:t>Haemorrhagic</w:t>
        </w:r>
        <w:proofErr w:type="spellEnd"/>
        <w:r>
          <w:rPr>
            <w:rStyle w:val="Hyperlink"/>
          </w:rPr>
          <w:t xml:space="preserve"> enteritis of turkeys – current knowledge</w:t>
        </w:r>
      </w:hyperlink>
      <w:r>
        <w:t>. Veterinary Quarterly 37:31–42.</w:t>
      </w:r>
    </w:p>
    <w:p w14:paraId="1A800F49" w14:textId="77777777" w:rsidR="007B09C0" w:rsidRDefault="00000000">
      <w:pPr>
        <w:pStyle w:val="Bibliography"/>
      </w:pPr>
      <w:bookmarkStart w:id="186" w:name="ref-Donovan2020"/>
      <w:bookmarkEnd w:id="185"/>
      <w:r>
        <w:t xml:space="preserve">17. </w:t>
      </w:r>
      <w:r>
        <w:tab/>
        <w:t xml:space="preserve">Donovan-Banfield I, </w:t>
      </w:r>
      <w:proofErr w:type="spellStart"/>
      <w:r>
        <w:t>Turnell</w:t>
      </w:r>
      <w:proofErr w:type="spellEnd"/>
      <w:r>
        <w:t xml:space="preserve"> AS, </w:t>
      </w:r>
      <w:proofErr w:type="spellStart"/>
      <w:r>
        <w:t>Hiscox</w:t>
      </w:r>
      <w:proofErr w:type="spellEnd"/>
      <w:r>
        <w:t xml:space="preserve"> JA, Leppard KN, Matthews DA. 2020. </w:t>
      </w:r>
      <w:hyperlink r:id="rId26">
        <w:r>
          <w:rPr>
            <w:rStyle w:val="Hyperlink"/>
          </w:rPr>
          <w:t>Deep splicing plasticity of the human adenovirus type 5 transcriptome drives virus evolution</w:t>
        </w:r>
      </w:hyperlink>
      <w:r>
        <w:t>. Communications Biology 3:124.</w:t>
      </w:r>
    </w:p>
    <w:p w14:paraId="3DD71460" w14:textId="77777777" w:rsidR="007B09C0" w:rsidRDefault="00000000">
      <w:pPr>
        <w:pStyle w:val="Bibliography"/>
      </w:pPr>
      <w:bookmarkStart w:id="187" w:name="ref-Zhao2014"/>
      <w:bookmarkEnd w:id="186"/>
      <w:r>
        <w:t xml:space="preserve">18. </w:t>
      </w:r>
      <w:r>
        <w:tab/>
        <w:t xml:space="preserve">Zhao H, Chen M, </w:t>
      </w:r>
      <w:proofErr w:type="spellStart"/>
      <w:r>
        <w:t>Pettersson</w:t>
      </w:r>
      <w:proofErr w:type="spellEnd"/>
      <w:r>
        <w:t xml:space="preserve"> U. 2014. </w:t>
      </w:r>
      <w:hyperlink r:id="rId27">
        <w:r>
          <w:rPr>
            <w:rStyle w:val="Hyperlink"/>
          </w:rPr>
          <w:t>A new look at adenovirus splicing</w:t>
        </w:r>
      </w:hyperlink>
      <w:r>
        <w:t>. Virology 456-457:329–341.</w:t>
      </w:r>
    </w:p>
    <w:p w14:paraId="7F356AD5" w14:textId="77777777" w:rsidR="007B09C0" w:rsidRDefault="00000000">
      <w:pPr>
        <w:pStyle w:val="Bibliography"/>
      </w:pPr>
      <w:bookmarkStart w:id="188" w:name="ref-Wolfrum2013"/>
      <w:bookmarkEnd w:id="187"/>
      <w:r>
        <w:t xml:space="preserve">19. </w:t>
      </w:r>
      <w:r>
        <w:tab/>
      </w:r>
      <w:proofErr w:type="spellStart"/>
      <w:r>
        <w:t>Wolfrum</w:t>
      </w:r>
      <w:proofErr w:type="spellEnd"/>
      <w:r>
        <w:t xml:space="preserve"> N, </w:t>
      </w:r>
      <w:proofErr w:type="spellStart"/>
      <w:r>
        <w:t>Greber</w:t>
      </w:r>
      <w:proofErr w:type="spellEnd"/>
      <w:r>
        <w:t xml:space="preserve"> UF. 2013. </w:t>
      </w:r>
      <w:hyperlink r:id="rId28">
        <w:r>
          <w:rPr>
            <w:rStyle w:val="Hyperlink"/>
          </w:rPr>
          <w:t xml:space="preserve">Adenovirus </w:t>
        </w:r>
        <w:proofErr w:type="spellStart"/>
        <w:r>
          <w:rPr>
            <w:rStyle w:val="Hyperlink"/>
          </w:rPr>
          <w:t>signalling</w:t>
        </w:r>
        <w:proofErr w:type="spellEnd"/>
        <w:r>
          <w:rPr>
            <w:rStyle w:val="Hyperlink"/>
          </w:rPr>
          <w:t xml:space="preserve"> in entry</w:t>
        </w:r>
      </w:hyperlink>
      <w:r>
        <w:t xml:space="preserve">. Cell </w:t>
      </w:r>
      <w:proofErr w:type="spellStart"/>
      <w:r>
        <w:t>Microbiol</w:t>
      </w:r>
      <w:proofErr w:type="spellEnd"/>
      <w:r>
        <w:t xml:space="preserve"> 15:53–62.</w:t>
      </w:r>
    </w:p>
    <w:p w14:paraId="3F5063EA" w14:textId="77777777" w:rsidR="007B09C0" w:rsidRDefault="00000000">
      <w:pPr>
        <w:pStyle w:val="Bibliography"/>
      </w:pPr>
      <w:bookmarkStart w:id="189" w:name="ref-Falvey1983"/>
      <w:bookmarkEnd w:id="188"/>
      <w:r>
        <w:t xml:space="preserve">20. </w:t>
      </w:r>
      <w:r>
        <w:tab/>
        <w:t xml:space="preserve">Falvey E, Ziff E. 1983. </w:t>
      </w:r>
      <w:hyperlink r:id="rId29">
        <w:r>
          <w:rPr>
            <w:rStyle w:val="Hyperlink"/>
          </w:rPr>
          <w:t>Sequence arrangement and protein coding capacity of the adenovirus type 2 "</w:t>
        </w:r>
        <w:proofErr w:type="spellStart"/>
        <w:r>
          <w:rPr>
            <w:rStyle w:val="Hyperlink"/>
          </w:rPr>
          <w:t>i</w:t>
        </w:r>
        <w:proofErr w:type="spellEnd"/>
        <w:r>
          <w:rPr>
            <w:rStyle w:val="Hyperlink"/>
          </w:rPr>
          <w:t>" leader</w:t>
        </w:r>
      </w:hyperlink>
      <w:r>
        <w:t>. Journal of Virology 45:185–191.</w:t>
      </w:r>
    </w:p>
    <w:p w14:paraId="0A15EF7D" w14:textId="77777777" w:rsidR="007B09C0" w:rsidRDefault="00000000">
      <w:pPr>
        <w:pStyle w:val="Bibliography"/>
      </w:pPr>
      <w:bookmarkStart w:id="190" w:name="ref-Morris2010"/>
      <w:bookmarkEnd w:id="189"/>
      <w:r>
        <w:t xml:space="preserve">21. </w:t>
      </w:r>
      <w:r>
        <w:tab/>
        <w:t xml:space="preserve">Morris SJ, Scott GE, Leppard KN. 2010. </w:t>
      </w:r>
      <w:hyperlink r:id="rId30">
        <w:r>
          <w:rPr>
            <w:rStyle w:val="Hyperlink"/>
          </w:rPr>
          <w:t>Adenovirus late-phase infection is controlled by a novel L4 promoter</w:t>
        </w:r>
      </w:hyperlink>
      <w:r>
        <w:t>. Journal of Virology 84:7096–7104.</w:t>
      </w:r>
    </w:p>
    <w:p w14:paraId="06913BF8" w14:textId="77777777" w:rsidR="007B09C0" w:rsidRDefault="00000000">
      <w:pPr>
        <w:pStyle w:val="Bibliography"/>
      </w:pPr>
      <w:bookmarkStart w:id="191" w:name="ref-Westergren2021"/>
      <w:bookmarkEnd w:id="190"/>
      <w:r>
        <w:t xml:space="preserve">22. </w:t>
      </w:r>
      <w:r>
        <w:tab/>
        <w:t xml:space="preserve">Westergren Jakobsson A, </w:t>
      </w:r>
      <w:proofErr w:type="spellStart"/>
      <w:r>
        <w:t>Segerman</w:t>
      </w:r>
      <w:proofErr w:type="spellEnd"/>
      <w:r>
        <w:t xml:space="preserve"> B, </w:t>
      </w:r>
      <w:proofErr w:type="spellStart"/>
      <w:r>
        <w:t>Wallerman</w:t>
      </w:r>
      <w:proofErr w:type="spellEnd"/>
      <w:r>
        <w:t xml:space="preserve"> O, </w:t>
      </w:r>
      <w:proofErr w:type="spellStart"/>
      <w:r>
        <w:t>Bergström</w:t>
      </w:r>
      <w:proofErr w:type="spellEnd"/>
      <w:r>
        <w:t xml:space="preserve"> Lind S, Zhao H, Rubin C-J, </w:t>
      </w:r>
      <w:proofErr w:type="spellStart"/>
      <w:r>
        <w:t>Pettersson</w:t>
      </w:r>
      <w:proofErr w:type="spellEnd"/>
      <w:r>
        <w:t xml:space="preserve"> U, </w:t>
      </w:r>
      <w:proofErr w:type="spellStart"/>
      <w:r>
        <w:t>Akusjärvi</w:t>
      </w:r>
      <w:proofErr w:type="spellEnd"/>
      <w:r>
        <w:t xml:space="preserve"> G. 2021. </w:t>
      </w:r>
      <w:hyperlink r:id="rId31">
        <w:r>
          <w:rPr>
            <w:rStyle w:val="Hyperlink"/>
          </w:rPr>
          <w:t>The human adenovirus 2 transcriptome: An amazing complexity of alternatively spliced mRNAs</w:t>
        </w:r>
      </w:hyperlink>
      <w:r>
        <w:t>. Journal of Virology 95.</w:t>
      </w:r>
    </w:p>
    <w:p w14:paraId="0CB65D5B" w14:textId="77777777" w:rsidR="007B09C0" w:rsidRDefault="00000000">
      <w:pPr>
        <w:pStyle w:val="Bibliography"/>
      </w:pPr>
      <w:bookmarkStart w:id="192" w:name="ref-Djebali2012"/>
      <w:bookmarkEnd w:id="191"/>
      <w:r>
        <w:t xml:space="preserve">23. </w:t>
      </w:r>
      <w:r>
        <w:tab/>
      </w:r>
      <w:proofErr w:type="spellStart"/>
      <w:r>
        <w:t>Djebali</w:t>
      </w:r>
      <w:proofErr w:type="spellEnd"/>
      <w:r>
        <w:t xml:space="preserve"> S, Davis CA, Merkel A, </w:t>
      </w:r>
      <w:proofErr w:type="spellStart"/>
      <w:r>
        <w:t>Dobin</w:t>
      </w:r>
      <w:proofErr w:type="spellEnd"/>
      <w:r>
        <w:t xml:space="preserve"> A, </w:t>
      </w:r>
      <w:proofErr w:type="spellStart"/>
      <w:r>
        <w:t>Lassmann</w:t>
      </w:r>
      <w:proofErr w:type="spellEnd"/>
      <w:r>
        <w:t xml:space="preserve"> T, Mortazavi A, </w:t>
      </w:r>
      <w:proofErr w:type="spellStart"/>
      <w:r>
        <w:t>Tanzer</w:t>
      </w:r>
      <w:proofErr w:type="spellEnd"/>
      <w:r>
        <w:t xml:space="preserve"> A, Lagarde J, Lin W, Schlesinger F, Xue C, </w:t>
      </w:r>
      <w:proofErr w:type="spellStart"/>
      <w:r>
        <w:t>Marinov</w:t>
      </w:r>
      <w:proofErr w:type="spellEnd"/>
      <w:r>
        <w:t xml:space="preserve"> GK, Khatun J, Williams BA, Zaleski C, </w:t>
      </w:r>
      <w:proofErr w:type="spellStart"/>
      <w:r>
        <w:t>Rozowsky</w:t>
      </w:r>
      <w:proofErr w:type="spellEnd"/>
      <w:r>
        <w:t xml:space="preserve"> J, </w:t>
      </w:r>
      <w:proofErr w:type="spellStart"/>
      <w:r>
        <w:t>Röder</w:t>
      </w:r>
      <w:proofErr w:type="spellEnd"/>
      <w:r>
        <w:t xml:space="preserve"> M, </w:t>
      </w:r>
      <w:proofErr w:type="spellStart"/>
      <w:r>
        <w:t>Kokocinski</w:t>
      </w:r>
      <w:proofErr w:type="spellEnd"/>
      <w:r>
        <w:t xml:space="preserve"> F, Abdelhamid RF, Alioto T, </w:t>
      </w:r>
      <w:proofErr w:type="spellStart"/>
      <w:r>
        <w:t>Antoshechkin</w:t>
      </w:r>
      <w:proofErr w:type="spellEnd"/>
      <w:r>
        <w:t xml:space="preserve"> I, Baer MT, Bar NS, </w:t>
      </w:r>
      <w:proofErr w:type="spellStart"/>
      <w:r>
        <w:t>Batut</w:t>
      </w:r>
      <w:proofErr w:type="spellEnd"/>
      <w:r>
        <w:t xml:space="preserve"> P, Bell K, Bell I, </w:t>
      </w:r>
      <w:proofErr w:type="spellStart"/>
      <w:r>
        <w:t>Chakrabortty</w:t>
      </w:r>
      <w:proofErr w:type="spellEnd"/>
      <w:r>
        <w:t xml:space="preserve"> S, Chen X, </w:t>
      </w:r>
      <w:proofErr w:type="spellStart"/>
      <w:r>
        <w:t>Chrast</w:t>
      </w:r>
      <w:proofErr w:type="spellEnd"/>
      <w:r>
        <w:t xml:space="preserve"> J, </w:t>
      </w:r>
      <w:proofErr w:type="spellStart"/>
      <w:r>
        <w:t>Curado</w:t>
      </w:r>
      <w:proofErr w:type="spellEnd"/>
      <w:r>
        <w:t xml:space="preserve"> J, </w:t>
      </w:r>
      <w:proofErr w:type="spellStart"/>
      <w:r>
        <w:t>Derrien</w:t>
      </w:r>
      <w:proofErr w:type="spellEnd"/>
      <w:r>
        <w:t xml:space="preserve"> T, </w:t>
      </w:r>
      <w:proofErr w:type="spellStart"/>
      <w:r>
        <w:t>Drenkow</w:t>
      </w:r>
      <w:proofErr w:type="spellEnd"/>
      <w:r>
        <w:t xml:space="preserve"> J, </w:t>
      </w:r>
      <w:proofErr w:type="spellStart"/>
      <w:r>
        <w:t>Dumais</w:t>
      </w:r>
      <w:proofErr w:type="spellEnd"/>
      <w:r>
        <w:t xml:space="preserve"> E, </w:t>
      </w:r>
      <w:proofErr w:type="spellStart"/>
      <w:r>
        <w:t>Dumais</w:t>
      </w:r>
      <w:proofErr w:type="spellEnd"/>
      <w:r>
        <w:t xml:space="preserve"> J, Duttagupta R, </w:t>
      </w:r>
      <w:proofErr w:type="spellStart"/>
      <w:r>
        <w:t>Falconnet</w:t>
      </w:r>
      <w:proofErr w:type="spellEnd"/>
      <w:r>
        <w:t xml:space="preserve"> E, </w:t>
      </w:r>
      <w:proofErr w:type="spellStart"/>
      <w:r>
        <w:t>Fastuca</w:t>
      </w:r>
      <w:proofErr w:type="spellEnd"/>
      <w:r>
        <w:t xml:space="preserve"> M, </w:t>
      </w:r>
      <w:proofErr w:type="spellStart"/>
      <w:r>
        <w:t>Fejes</w:t>
      </w:r>
      <w:proofErr w:type="spellEnd"/>
      <w:r>
        <w:t xml:space="preserve">-Toth K, Ferreira P, </w:t>
      </w:r>
      <w:proofErr w:type="spellStart"/>
      <w:r>
        <w:t>Foissac</w:t>
      </w:r>
      <w:proofErr w:type="spellEnd"/>
      <w:r>
        <w:t xml:space="preserve"> S, </w:t>
      </w:r>
      <w:proofErr w:type="spellStart"/>
      <w:r>
        <w:t>Fullwood</w:t>
      </w:r>
      <w:proofErr w:type="spellEnd"/>
      <w:r>
        <w:t xml:space="preserve"> MJ, Gao H, Gonzalez D, Gordon A, Gunawardena H, </w:t>
      </w:r>
      <w:proofErr w:type="spellStart"/>
      <w:r>
        <w:t>Howald</w:t>
      </w:r>
      <w:proofErr w:type="spellEnd"/>
      <w:r>
        <w:t xml:space="preserve"> C, Jha S, Johnson R, </w:t>
      </w:r>
      <w:proofErr w:type="spellStart"/>
      <w:r>
        <w:t>Kapranov</w:t>
      </w:r>
      <w:proofErr w:type="spellEnd"/>
      <w:r>
        <w:t xml:space="preserve"> P, King B, Kingswood C, Luo OJ, Park E, Persaud K, </w:t>
      </w:r>
      <w:proofErr w:type="spellStart"/>
      <w:r>
        <w:t>Preall</w:t>
      </w:r>
      <w:proofErr w:type="spellEnd"/>
      <w:r>
        <w:t xml:space="preserve"> JB, </w:t>
      </w:r>
      <w:proofErr w:type="spellStart"/>
      <w:r>
        <w:t>Ribeca</w:t>
      </w:r>
      <w:proofErr w:type="spellEnd"/>
      <w:r>
        <w:t xml:space="preserve"> P, Risk B, </w:t>
      </w:r>
      <w:proofErr w:type="spellStart"/>
      <w:r>
        <w:t>Robyr</w:t>
      </w:r>
      <w:proofErr w:type="spellEnd"/>
      <w:r>
        <w:t xml:space="preserve"> D, Sammeth M, Schaffer L, See L-H, Shahab A, </w:t>
      </w:r>
      <w:proofErr w:type="spellStart"/>
      <w:r>
        <w:t>Skancke</w:t>
      </w:r>
      <w:proofErr w:type="spellEnd"/>
      <w:r>
        <w:t xml:space="preserve"> J, Suzuki AM, Takahashi H, </w:t>
      </w:r>
      <w:proofErr w:type="spellStart"/>
      <w:r>
        <w:t>Tilgner</w:t>
      </w:r>
      <w:proofErr w:type="spellEnd"/>
      <w:r>
        <w:t xml:space="preserve"> H, Trout D, Walters N, Wang H, Wrobel J, Yu Y, Ruan X, </w:t>
      </w:r>
      <w:proofErr w:type="spellStart"/>
      <w:r>
        <w:t>Hayashizaki</w:t>
      </w:r>
      <w:proofErr w:type="spellEnd"/>
      <w:r>
        <w:t xml:space="preserve"> Y, Harrow J, Gerstein M, Hubbard T, Reymond A, </w:t>
      </w:r>
      <w:proofErr w:type="spellStart"/>
      <w:r>
        <w:t>Antonarakis</w:t>
      </w:r>
      <w:proofErr w:type="spellEnd"/>
      <w:r>
        <w:t xml:space="preserve"> SE, Hannon G, Giddings MC, Ruan Y, </w:t>
      </w:r>
      <w:proofErr w:type="spellStart"/>
      <w:r>
        <w:t>Wold</w:t>
      </w:r>
      <w:proofErr w:type="spellEnd"/>
      <w:r>
        <w:t xml:space="preserve"> B, </w:t>
      </w:r>
      <w:proofErr w:type="spellStart"/>
      <w:r>
        <w:t>Carninci</w:t>
      </w:r>
      <w:proofErr w:type="spellEnd"/>
      <w:r>
        <w:t xml:space="preserve"> P, </w:t>
      </w:r>
      <w:proofErr w:type="spellStart"/>
      <w:r>
        <w:t>Guigó</w:t>
      </w:r>
      <w:proofErr w:type="spellEnd"/>
      <w:r>
        <w:t xml:space="preserve"> R, </w:t>
      </w:r>
      <w:proofErr w:type="spellStart"/>
      <w:r>
        <w:t>Gingeras</w:t>
      </w:r>
      <w:proofErr w:type="spellEnd"/>
      <w:r>
        <w:t xml:space="preserve"> TR. 2012. </w:t>
      </w:r>
      <w:hyperlink r:id="rId32">
        <w:r>
          <w:rPr>
            <w:rStyle w:val="Hyperlink"/>
          </w:rPr>
          <w:t>Landscape of transcription in human cells</w:t>
        </w:r>
      </w:hyperlink>
      <w:r>
        <w:t>. Nature 489:101–108.</w:t>
      </w:r>
    </w:p>
    <w:p w14:paraId="4B2831BE" w14:textId="77777777" w:rsidR="007B09C0" w:rsidRDefault="00000000">
      <w:pPr>
        <w:pStyle w:val="Bibliography"/>
      </w:pPr>
      <w:bookmarkStart w:id="193" w:name="ref-Aboezz2019"/>
      <w:bookmarkEnd w:id="192"/>
      <w:r>
        <w:t xml:space="preserve">24. </w:t>
      </w:r>
      <w:r>
        <w:tab/>
      </w:r>
      <w:proofErr w:type="spellStart"/>
      <w:r>
        <w:t>Aboezz</w:t>
      </w:r>
      <w:proofErr w:type="spellEnd"/>
      <w:r>
        <w:t xml:space="preserve"> Z, </w:t>
      </w:r>
      <w:proofErr w:type="spellStart"/>
      <w:r>
        <w:t>Mahsoub</w:t>
      </w:r>
      <w:proofErr w:type="spellEnd"/>
      <w:r>
        <w:t xml:space="preserve"> H, El-</w:t>
      </w:r>
      <w:proofErr w:type="spellStart"/>
      <w:r>
        <w:t>Bagoury</w:t>
      </w:r>
      <w:proofErr w:type="spellEnd"/>
      <w:r>
        <w:t xml:space="preserve"> G, Pierson F. 2019. </w:t>
      </w:r>
      <w:hyperlink r:id="rId33">
        <w:r>
          <w:rPr>
            <w:rStyle w:val="Hyperlink"/>
          </w:rPr>
          <w:t xml:space="preserve">In vitro growth kinetics and gene expression analysis of the turkey adenovirus 3, a </w:t>
        </w:r>
        <w:proofErr w:type="spellStart"/>
        <w:r>
          <w:rPr>
            <w:rStyle w:val="Hyperlink"/>
          </w:rPr>
          <w:t>siadenovirus</w:t>
        </w:r>
        <w:proofErr w:type="spellEnd"/>
      </w:hyperlink>
      <w:r>
        <w:t>. Virus Research 263:47–54.</w:t>
      </w:r>
    </w:p>
    <w:p w14:paraId="60091D03" w14:textId="77777777" w:rsidR="007B09C0" w:rsidRDefault="00000000">
      <w:pPr>
        <w:pStyle w:val="Bibliography"/>
      </w:pPr>
      <w:bookmarkStart w:id="194" w:name="ref-Pertea2016"/>
      <w:bookmarkEnd w:id="193"/>
      <w:r>
        <w:t xml:space="preserve">25. </w:t>
      </w:r>
      <w:r>
        <w:tab/>
      </w:r>
      <w:proofErr w:type="spellStart"/>
      <w:r>
        <w:t>Pertea</w:t>
      </w:r>
      <w:proofErr w:type="spellEnd"/>
      <w:r>
        <w:t xml:space="preserve"> M, Kim D, </w:t>
      </w:r>
      <w:proofErr w:type="spellStart"/>
      <w:r>
        <w:t>Pertea</w:t>
      </w:r>
      <w:proofErr w:type="spellEnd"/>
      <w:r>
        <w:t xml:space="preserve"> GM, Leek JT, </w:t>
      </w:r>
      <w:proofErr w:type="spellStart"/>
      <w:r>
        <w:t>Salzberg</w:t>
      </w:r>
      <w:proofErr w:type="spellEnd"/>
      <w:r>
        <w:t xml:space="preserve"> SL. 2016. </w:t>
      </w:r>
      <w:hyperlink r:id="rId34">
        <w:r>
          <w:rPr>
            <w:rStyle w:val="Hyperlink"/>
          </w:rPr>
          <w:t>Transcript-level expression analysis of RNA-seq experiments with HISAT, StringTie and ballgown</w:t>
        </w:r>
      </w:hyperlink>
      <w:r>
        <w:t>. Nature Protocols 11:1650–1667.</w:t>
      </w:r>
    </w:p>
    <w:p w14:paraId="58AAF7DF" w14:textId="77777777" w:rsidR="007B09C0" w:rsidRDefault="00000000">
      <w:pPr>
        <w:pStyle w:val="Bibliography"/>
      </w:pPr>
      <w:bookmarkStart w:id="195" w:name="ref-Ballgown"/>
      <w:bookmarkEnd w:id="194"/>
      <w:r>
        <w:t xml:space="preserve">26. </w:t>
      </w:r>
      <w:r>
        <w:tab/>
        <w:t>Jack Fu [</w:t>
      </w:r>
      <w:proofErr w:type="spellStart"/>
      <w:r>
        <w:t>Aut</w:t>
      </w:r>
      <w:proofErr w:type="spellEnd"/>
      <w:r>
        <w:t>], Alyssa C. Frazee [</w:t>
      </w:r>
      <w:proofErr w:type="spellStart"/>
      <w:r>
        <w:t>Aut</w:t>
      </w:r>
      <w:proofErr w:type="spellEnd"/>
      <w:r>
        <w:t xml:space="preserve">, Cre], </w:t>
      </w:r>
      <w:proofErr w:type="spellStart"/>
      <w:r>
        <w:t>LeonardoCollado</w:t>
      </w:r>
      <w:proofErr w:type="spellEnd"/>
      <w:r>
        <w:t>-Torres [</w:t>
      </w:r>
      <w:proofErr w:type="spellStart"/>
      <w:r>
        <w:t>Aut</w:t>
      </w:r>
      <w:proofErr w:type="spellEnd"/>
      <w:r>
        <w:t>], Andrew E. Jaffe [</w:t>
      </w:r>
      <w:proofErr w:type="spellStart"/>
      <w:r>
        <w:t>Aut</w:t>
      </w:r>
      <w:proofErr w:type="spellEnd"/>
      <w:r>
        <w:t xml:space="preserve">], Jeffrey T. </w:t>
      </w:r>
      <w:proofErr w:type="gramStart"/>
      <w:r>
        <w:t>Leek[</w:t>
      </w:r>
      <w:proofErr w:type="spellStart"/>
      <w:proofErr w:type="gramEnd"/>
      <w:r>
        <w:t>Aut</w:t>
      </w:r>
      <w:proofErr w:type="spellEnd"/>
      <w:r>
        <w:t xml:space="preserve">, </w:t>
      </w:r>
      <w:proofErr w:type="spellStart"/>
      <w:r>
        <w:t>Ths</w:t>
      </w:r>
      <w:proofErr w:type="spellEnd"/>
      <w:r>
        <w:t xml:space="preserve">]. 2017. </w:t>
      </w:r>
      <w:hyperlink r:id="rId35">
        <w:r>
          <w:rPr>
            <w:rStyle w:val="Hyperlink"/>
          </w:rPr>
          <w:t>Ballgown</w:t>
        </w:r>
      </w:hyperlink>
      <w:r>
        <w:t>. Bioconductor.</w:t>
      </w:r>
    </w:p>
    <w:p w14:paraId="31F4028D" w14:textId="77777777" w:rsidR="007B09C0" w:rsidRDefault="00000000">
      <w:pPr>
        <w:pStyle w:val="Bibliography"/>
      </w:pPr>
      <w:bookmarkStart w:id="196" w:name="ref-Pitcovski1998"/>
      <w:bookmarkEnd w:id="195"/>
      <w:r>
        <w:t xml:space="preserve">27. </w:t>
      </w:r>
      <w:r>
        <w:tab/>
      </w:r>
      <w:proofErr w:type="spellStart"/>
      <w:r>
        <w:t>Pitcovski</w:t>
      </w:r>
      <w:proofErr w:type="spellEnd"/>
      <w:r>
        <w:t xml:space="preserve"> J, </w:t>
      </w:r>
      <w:proofErr w:type="spellStart"/>
      <w:r>
        <w:t>Mualem</w:t>
      </w:r>
      <w:proofErr w:type="spellEnd"/>
      <w:r>
        <w:t xml:space="preserve"> M, Rei-</w:t>
      </w:r>
      <w:proofErr w:type="spellStart"/>
      <w:r>
        <w:t>Koren</w:t>
      </w:r>
      <w:proofErr w:type="spellEnd"/>
      <w:r>
        <w:t xml:space="preserve"> Z, </w:t>
      </w:r>
      <w:proofErr w:type="spellStart"/>
      <w:r>
        <w:t>Krispel</w:t>
      </w:r>
      <w:proofErr w:type="spellEnd"/>
      <w:r>
        <w:t xml:space="preserve"> S, </w:t>
      </w:r>
      <w:proofErr w:type="spellStart"/>
      <w:r>
        <w:t>Shmueli</w:t>
      </w:r>
      <w:proofErr w:type="spellEnd"/>
      <w:r>
        <w:t xml:space="preserve"> E, </w:t>
      </w:r>
      <w:proofErr w:type="spellStart"/>
      <w:r>
        <w:t>Peretz</w:t>
      </w:r>
      <w:proofErr w:type="spellEnd"/>
      <w:r>
        <w:t xml:space="preserve"> Y, Gutter B, </w:t>
      </w:r>
      <w:proofErr w:type="spellStart"/>
      <w:r>
        <w:t>Gallili</w:t>
      </w:r>
      <w:proofErr w:type="spellEnd"/>
      <w:r>
        <w:t xml:space="preserve"> GE, Michael A, Goldberg D. 1998. </w:t>
      </w:r>
      <w:hyperlink r:id="rId36">
        <w:r>
          <w:rPr>
            <w:rStyle w:val="Hyperlink"/>
          </w:rPr>
          <w:t>The complete DNA sequence and genome organization of the avian adenovirus, hemorrhagic enteritis virus</w:t>
        </w:r>
      </w:hyperlink>
      <w:r>
        <w:t>. Virology 249:307–315.</w:t>
      </w:r>
    </w:p>
    <w:p w14:paraId="79129B35" w14:textId="77777777" w:rsidR="007B09C0" w:rsidRDefault="00000000">
      <w:pPr>
        <w:pStyle w:val="Bibliography"/>
      </w:pPr>
      <w:bookmarkStart w:id="197" w:name="ref-Beaudoing2000"/>
      <w:bookmarkEnd w:id="196"/>
      <w:r>
        <w:t xml:space="preserve">28. </w:t>
      </w:r>
      <w:r>
        <w:tab/>
      </w:r>
      <w:proofErr w:type="spellStart"/>
      <w:r>
        <w:t>Beaudoing</w:t>
      </w:r>
      <w:proofErr w:type="spellEnd"/>
      <w:r>
        <w:t xml:space="preserve"> E, </w:t>
      </w:r>
      <w:proofErr w:type="spellStart"/>
      <w:r>
        <w:t>Freier</w:t>
      </w:r>
      <w:proofErr w:type="spellEnd"/>
      <w:r>
        <w:t xml:space="preserve"> S, Wyatt JR, </w:t>
      </w:r>
      <w:proofErr w:type="spellStart"/>
      <w:r>
        <w:t>Claverie</w:t>
      </w:r>
      <w:proofErr w:type="spellEnd"/>
      <w:r>
        <w:t xml:space="preserve"> J-M, </w:t>
      </w:r>
      <w:proofErr w:type="spellStart"/>
      <w:r>
        <w:t>Gautheret</w:t>
      </w:r>
      <w:proofErr w:type="spellEnd"/>
      <w:r>
        <w:t xml:space="preserve"> D. 2000. </w:t>
      </w:r>
      <w:hyperlink r:id="rId37">
        <w:r>
          <w:rPr>
            <w:rStyle w:val="Hyperlink"/>
          </w:rPr>
          <w:t>Patterns of variant polyadenylation signal usage in human genes</w:t>
        </w:r>
      </w:hyperlink>
      <w:r>
        <w:t>. Genome Research 10:1001–1010.</w:t>
      </w:r>
    </w:p>
    <w:p w14:paraId="59D9451A" w14:textId="77777777" w:rsidR="007B09C0" w:rsidRDefault="00000000">
      <w:pPr>
        <w:pStyle w:val="Bibliography"/>
      </w:pPr>
      <w:bookmarkStart w:id="198" w:name="ref-Yueh1996"/>
      <w:bookmarkEnd w:id="197"/>
      <w:r>
        <w:t xml:space="preserve">29. </w:t>
      </w:r>
      <w:r>
        <w:tab/>
        <w:t xml:space="preserve">Yueh A, Schneider RJ. 1996. </w:t>
      </w:r>
      <w:hyperlink r:id="rId38">
        <w:r>
          <w:rPr>
            <w:rStyle w:val="Hyperlink"/>
          </w:rPr>
          <w:t>Selective translation initiation by ribosome jumping in adenovirus-infected and heat-shocked cells.</w:t>
        </w:r>
      </w:hyperlink>
      <w:r>
        <w:t xml:space="preserve"> Genes &amp;amp; Development 10:1557–1567.</w:t>
      </w:r>
    </w:p>
    <w:p w14:paraId="7F3CD23B" w14:textId="77777777" w:rsidR="007B09C0" w:rsidRDefault="00000000">
      <w:pPr>
        <w:pStyle w:val="Bibliography"/>
      </w:pPr>
      <w:bookmarkStart w:id="199" w:name="ref-Akusjarvi2008"/>
      <w:bookmarkEnd w:id="198"/>
      <w:r>
        <w:lastRenderedPageBreak/>
        <w:t xml:space="preserve">30. </w:t>
      </w:r>
      <w:r>
        <w:tab/>
      </w:r>
      <w:proofErr w:type="spellStart"/>
      <w:r>
        <w:t>Akusjarvi</w:t>
      </w:r>
      <w:proofErr w:type="spellEnd"/>
      <w:r>
        <w:t xml:space="preserve"> G. 2008. </w:t>
      </w:r>
      <w:hyperlink r:id="rId39">
        <w:r>
          <w:rPr>
            <w:rStyle w:val="Hyperlink"/>
          </w:rPr>
          <w:t>Temporal regulation of adenovirus major late alternative RNA splicing</w:t>
        </w:r>
      </w:hyperlink>
      <w:r>
        <w:t>. Frontiers in Bioscience Volume:5006.</w:t>
      </w:r>
    </w:p>
    <w:p w14:paraId="5B5A0ED4" w14:textId="77777777" w:rsidR="007B09C0" w:rsidRDefault="00000000">
      <w:pPr>
        <w:pStyle w:val="Bibliography"/>
      </w:pPr>
      <w:bookmarkStart w:id="200" w:name="ref-Mahsoub2017"/>
      <w:bookmarkEnd w:id="199"/>
      <w:r>
        <w:t xml:space="preserve">31. </w:t>
      </w:r>
      <w:r>
        <w:tab/>
      </w:r>
      <w:proofErr w:type="spellStart"/>
      <w:r>
        <w:t>Mahsoub</w:t>
      </w:r>
      <w:proofErr w:type="spellEnd"/>
      <w:r>
        <w:t xml:space="preserve"> HM, Evans NP, Beach NM, Yuan L, Zimmerman K, Pierson FW. 2017. </w:t>
      </w:r>
      <w:hyperlink r:id="rId40">
        <w:r>
          <w:rPr>
            <w:rStyle w:val="Hyperlink"/>
          </w:rPr>
          <w:t>Real-time PCR-based infectivity assay for the titration of turkey hemorrhagic enteritis virus, an adenovirus, in live vaccines</w:t>
        </w:r>
      </w:hyperlink>
      <w:r>
        <w:t>. Journal of Virological Methods 239:42–49.</w:t>
      </w:r>
    </w:p>
    <w:p w14:paraId="28F7BC59" w14:textId="77777777" w:rsidR="007B09C0" w:rsidRDefault="00000000">
      <w:pPr>
        <w:pStyle w:val="Bibliography"/>
      </w:pPr>
      <w:bookmarkStart w:id="201" w:name="ref-Green2019"/>
      <w:bookmarkEnd w:id="200"/>
      <w:r>
        <w:t xml:space="preserve">32. </w:t>
      </w:r>
      <w:r>
        <w:tab/>
        <w:t xml:space="preserve">Green MR, Sambrook J. 2019. </w:t>
      </w:r>
      <w:hyperlink r:id="rId41">
        <w:r>
          <w:rPr>
            <w:rStyle w:val="Hyperlink"/>
          </w:rPr>
          <w:t>Rapid amplification of sequences from the 3’ ends of mRNAs: 3’-RACE</w:t>
        </w:r>
      </w:hyperlink>
      <w:r>
        <w:t>. Cold Spring Harbor Protocols 2019:</w:t>
      </w:r>
      <w:proofErr w:type="gramStart"/>
      <w:r>
        <w:t>pdb.prot</w:t>
      </w:r>
      <w:proofErr w:type="gramEnd"/>
      <w:r>
        <w:t>095216.</w:t>
      </w:r>
    </w:p>
    <w:p w14:paraId="43017A4C" w14:textId="77777777" w:rsidR="007B09C0" w:rsidRDefault="00000000">
      <w:pPr>
        <w:pStyle w:val="Bibliography"/>
      </w:pPr>
      <w:bookmarkStart w:id="202" w:name="ref-Snakemake2021"/>
      <w:bookmarkEnd w:id="201"/>
      <w:r>
        <w:t xml:space="preserve">33. </w:t>
      </w:r>
      <w:r>
        <w:tab/>
      </w:r>
      <w:proofErr w:type="spellStart"/>
      <w:r>
        <w:t>Mölder</w:t>
      </w:r>
      <w:proofErr w:type="spellEnd"/>
      <w:r>
        <w:t xml:space="preserve"> F, Jablonski KP, Letcher B, Hall MB, Tomkins-</w:t>
      </w:r>
      <w:proofErr w:type="spellStart"/>
      <w:r>
        <w:t>Tinch</w:t>
      </w:r>
      <w:proofErr w:type="spellEnd"/>
      <w:r>
        <w:t xml:space="preserve"> CH, </w:t>
      </w:r>
      <w:proofErr w:type="spellStart"/>
      <w:r>
        <w:t>Sochat</w:t>
      </w:r>
      <w:proofErr w:type="spellEnd"/>
      <w:r>
        <w:t xml:space="preserve"> V, Forster J, Lee S, </w:t>
      </w:r>
      <w:proofErr w:type="spellStart"/>
      <w:r>
        <w:t>Twardziok</w:t>
      </w:r>
      <w:proofErr w:type="spellEnd"/>
      <w:r>
        <w:t xml:space="preserve"> SO, </w:t>
      </w:r>
      <w:proofErr w:type="spellStart"/>
      <w:r>
        <w:t>Kanitz</w:t>
      </w:r>
      <w:proofErr w:type="spellEnd"/>
      <w:r>
        <w:t xml:space="preserve"> A, </w:t>
      </w:r>
      <w:proofErr w:type="spellStart"/>
      <w:r>
        <w:t>Wilm</w:t>
      </w:r>
      <w:proofErr w:type="spellEnd"/>
      <w:r>
        <w:t xml:space="preserve"> A, </w:t>
      </w:r>
      <w:proofErr w:type="spellStart"/>
      <w:r>
        <w:t>Holtgrewe</w:t>
      </w:r>
      <w:proofErr w:type="spellEnd"/>
      <w:r>
        <w:t xml:space="preserve"> M, </w:t>
      </w:r>
      <w:proofErr w:type="spellStart"/>
      <w:r>
        <w:t>Rahmann</w:t>
      </w:r>
      <w:proofErr w:type="spellEnd"/>
      <w:r>
        <w:t xml:space="preserve"> S, </w:t>
      </w:r>
      <w:proofErr w:type="spellStart"/>
      <w:r>
        <w:t>Nahnsen</w:t>
      </w:r>
      <w:proofErr w:type="spellEnd"/>
      <w:r>
        <w:t xml:space="preserve"> S, </w:t>
      </w:r>
      <w:proofErr w:type="spellStart"/>
      <w:r>
        <w:t>Köster</w:t>
      </w:r>
      <w:proofErr w:type="spellEnd"/>
      <w:r>
        <w:t xml:space="preserve"> J. 2021. </w:t>
      </w:r>
      <w:hyperlink r:id="rId42">
        <w:r>
          <w:rPr>
            <w:rStyle w:val="Hyperlink"/>
          </w:rPr>
          <w:t xml:space="preserve">Sustainable data analysis with </w:t>
        </w:r>
        <w:proofErr w:type="spellStart"/>
        <w:r>
          <w:rPr>
            <w:rStyle w:val="Hyperlink"/>
          </w:rPr>
          <w:t>snakemake</w:t>
        </w:r>
        <w:proofErr w:type="spellEnd"/>
      </w:hyperlink>
      <w:r>
        <w:t>. F1000Research 10:33.</w:t>
      </w:r>
    </w:p>
    <w:p w14:paraId="2ABD98E4" w14:textId="77777777" w:rsidR="007B09C0" w:rsidRDefault="00000000">
      <w:pPr>
        <w:pStyle w:val="Bibliography"/>
      </w:pPr>
      <w:bookmarkStart w:id="203" w:name="ref-TrimGalore"/>
      <w:bookmarkEnd w:id="202"/>
      <w:r>
        <w:t xml:space="preserve">34. </w:t>
      </w:r>
      <w:r>
        <w:tab/>
        <w:t xml:space="preserve">Krueger F, James F, </w:t>
      </w:r>
      <w:proofErr w:type="spellStart"/>
      <w:r>
        <w:t>Ewels</w:t>
      </w:r>
      <w:proofErr w:type="spellEnd"/>
      <w:r>
        <w:t xml:space="preserve"> P, </w:t>
      </w:r>
      <w:proofErr w:type="spellStart"/>
      <w:r>
        <w:t>Afyounian</w:t>
      </w:r>
      <w:proofErr w:type="spellEnd"/>
      <w:r>
        <w:t xml:space="preserve"> E, Weinstein M, Schuster-</w:t>
      </w:r>
      <w:proofErr w:type="spellStart"/>
      <w:r>
        <w:t>Boeckler</w:t>
      </w:r>
      <w:proofErr w:type="spellEnd"/>
      <w:r>
        <w:t xml:space="preserve"> B, </w:t>
      </w:r>
      <w:proofErr w:type="spellStart"/>
      <w:r>
        <w:t>Hulselmans</w:t>
      </w:r>
      <w:proofErr w:type="spellEnd"/>
      <w:r>
        <w:t xml:space="preserve"> G, </w:t>
      </w:r>
      <w:proofErr w:type="spellStart"/>
      <w:r>
        <w:t>Sclamons</w:t>
      </w:r>
      <w:proofErr w:type="spellEnd"/>
      <w:r>
        <w:t xml:space="preserve">. 2023. </w:t>
      </w:r>
      <w:hyperlink r:id="rId43">
        <w:proofErr w:type="spellStart"/>
        <w:r>
          <w:rPr>
            <w:rStyle w:val="Hyperlink"/>
          </w:rPr>
          <w:t>FelixKrueger</w:t>
        </w:r>
        <w:proofErr w:type="spellEnd"/>
        <w:r>
          <w:rPr>
            <w:rStyle w:val="Hyperlink"/>
          </w:rPr>
          <w:t>/</w:t>
        </w:r>
        <w:proofErr w:type="spellStart"/>
        <w:r>
          <w:rPr>
            <w:rStyle w:val="Hyperlink"/>
          </w:rPr>
          <w:t>TrimGalore</w:t>
        </w:r>
        <w:proofErr w:type="spellEnd"/>
        <w:r>
          <w:rPr>
            <w:rStyle w:val="Hyperlink"/>
          </w:rPr>
          <w:t>: v0.6.10 - add default decompression path</w:t>
        </w:r>
      </w:hyperlink>
      <w:r>
        <w:t xml:space="preserve">. </w:t>
      </w:r>
      <w:proofErr w:type="spellStart"/>
      <w:r>
        <w:t>Zenodo</w:t>
      </w:r>
      <w:proofErr w:type="spellEnd"/>
      <w:r>
        <w:t>.</w:t>
      </w:r>
    </w:p>
    <w:bookmarkEnd w:id="170"/>
    <w:bookmarkEnd w:id="203"/>
    <w:p w14:paraId="469F3027" w14:textId="77777777" w:rsidR="007B09C0" w:rsidRDefault="00000000">
      <w:r>
        <w:br w:type="page"/>
      </w:r>
    </w:p>
    <w:p w14:paraId="64073363" w14:textId="77777777" w:rsidR="007B09C0" w:rsidRDefault="00000000">
      <w:pPr>
        <w:pStyle w:val="Heading2"/>
      </w:pPr>
      <w:bookmarkStart w:id="204" w:name="tables-and-figures"/>
      <w:bookmarkEnd w:id="168"/>
      <w:r>
        <w:lastRenderedPageBreak/>
        <w:t>TABLES AND FIGURES</w:t>
      </w:r>
    </w:p>
    <w:p w14:paraId="034B5A66" w14:textId="77777777" w:rsidR="007B09C0" w:rsidRDefault="00000000">
      <w:pPr>
        <w:pStyle w:val="CaptionedFigure"/>
      </w:pPr>
      <w:r>
        <w:rPr>
          <w:noProof/>
        </w:rPr>
        <w:drawing>
          <wp:inline distT="0" distB="0" distL="0" distR="0" wp14:anchorId="6588BF23" wp14:editId="4A198EA9">
            <wp:extent cx="5943600" cy="3467099"/>
            <wp:effectExtent l="0" t="0" r="0" b="0"/>
            <wp:docPr id="1" name="Picture" descr="Figure 1. Predicted ORF map of THEV avirulent strain. The central horizontal line represents the double-stranded DNA marked at 2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wp:cNvGraphicFramePr/>
            <a:graphic xmlns:a="http://schemas.openxmlformats.org/drawingml/2006/main">
              <a:graphicData uri="http://schemas.openxmlformats.org/drawingml/2006/picture">
                <pic:pic xmlns:pic="http://schemas.openxmlformats.org/drawingml/2006/picture">
                  <pic:nvPicPr>
                    <pic:cNvPr id="2" name="Picture" descr="results/r/figures/thev_orf_map.png"/>
                    <pic:cNvPicPr>
                      <a:picLocks noChangeAspect="1" noChangeArrowheads="1"/>
                    </pic:cNvPicPr>
                  </pic:nvPicPr>
                  <pic:blipFill>
                    <a:blip r:embed="rId44"/>
                    <a:stretch>
                      <a:fillRect/>
                    </a:stretch>
                  </pic:blipFill>
                  <pic:spPr bwMode="auto">
                    <a:xfrm>
                      <a:off x="0" y="0"/>
                      <a:ext cx="5943600" cy="3467099"/>
                    </a:xfrm>
                    <a:prstGeom prst="rect">
                      <a:avLst/>
                    </a:prstGeom>
                    <a:noFill/>
                    <a:ln w="9525">
                      <a:noFill/>
                      <a:headEnd/>
                      <a:tailEnd/>
                    </a:ln>
                  </pic:spPr>
                </pic:pic>
              </a:graphicData>
            </a:graphic>
          </wp:inline>
        </w:drawing>
      </w:r>
    </w:p>
    <w:p w14:paraId="7CD7B113" w14:textId="2458C457" w:rsidR="007B09C0" w:rsidRDefault="00000000">
      <w:pPr>
        <w:pStyle w:val="ImageCaption"/>
      </w:pPr>
      <w:r>
        <w:rPr>
          <w:b/>
          <w:bCs/>
        </w:rPr>
        <w:t>Figure 1. Predicted ORF map of THEV avirulent strain.</w:t>
      </w:r>
      <w:r>
        <w:t xml:space="preserve"> The central horizontal line represents the double-stranded DNA marked at 2kb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w:t>
      </w:r>
      <w:ins w:id="205" w:author="Abraham Quaye" w:date="2024-07-08T14:10:00Z">
        <w:r w:rsidR="00293947">
          <w:t xml:space="preserve">the five </w:t>
        </w:r>
      </w:ins>
      <w:del w:id="206" w:author="Abraham Quaye" w:date="2024-07-08T14:10:00Z">
        <w:r w:rsidDel="00293947">
          <w:delText>“</w:delText>
        </w:r>
      </w:del>
      <w:r>
        <w:t>genus-specific</w:t>
      </w:r>
      <w:del w:id="207" w:author="Abraham Quaye" w:date="2024-07-08T14:10:00Z">
        <w:r w:rsidDel="00293947">
          <w:delText>”</w:delText>
        </w:r>
      </w:del>
      <w:r>
        <w:t xml:space="preserve"> genes </w:t>
      </w:r>
      <w:ins w:id="208" w:author="Abraham Quaye" w:date="2024-07-08T14:10:00Z">
        <w:r w:rsidR="00293947">
          <w:t xml:space="preserve">of undefined functions </w:t>
        </w:r>
      </w:ins>
      <w:r>
        <w:t xml:space="preserve">(colored red). Genes colored in blue are “genus-common”. The gene colored in light green is conserved in all but Atadenoviruses. Regions comprising the different </w:t>
      </w:r>
      <w:ins w:id="209" w:author="Abraham Quaye" w:date="2024-07-08T14:11:00Z">
        <w:r w:rsidR="00293947">
          <w:t>TU</w:t>
        </w:r>
      </w:ins>
      <w:del w:id="210" w:author="Abraham Quaye" w:date="2024-07-08T14:11:00Z">
        <w:r w:rsidDel="00293947">
          <w:delText>transcription unit</w:delText>
        </w:r>
      </w:del>
      <w:r>
        <w:t>s are labelled at the bottom (E1, E2A, E2B, E3, E4, and IM); the unlabeled regions comprise the MLTU.</w:t>
      </w:r>
    </w:p>
    <w:p w14:paraId="79B124AE" w14:textId="77777777" w:rsidR="007B09C0" w:rsidRDefault="00000000">
      <w:pPr>
        <w:pStyle w:val="CaptionedFigure"/>
      </w:pPr>
      <w:r>
        <w:rPr>
          <w:noProof/>
        </w:rPr>
        <w:lastRenderedPageBreak/>
        <w:drawing>
          <wp:inline distT="0" distB="0" distL="0" distR="0" wp14:anchorId="5182C747" wp14:editId="2123DF7D">
            <wp:extent cx="5943600" cy="6792685"/>
            <wp:effectExtent l="0" t="0" r="0" b="0"/>
            <wp:docPr id="3" name="Picture"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quantitie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wp:cNvGraphicFramePr/>
            <a:graphic xmlns:a="http://schemas.openxmlformats.org/drawingml/2006/main">
              <a:graphicData uri="http://schemas.openxmlformats.org/drawingml/2006/picture">
                <pic:pic xmlns:pic="http://schemas.openxmlformats.org/drawingml/2006/picture">
                  <pic:nvPicPr>
                    <pic:cNvPr id="4" name="Picture" descr="results/r/figures/fig_2.png"/>
                    <pic:cNvPicPr>
                      <a:picLocks noChangeAspect="1" noChangeArrowheads="1"/>
                    </pic:cNvPicPr>
                  </pic:nvPicPr>
                  <pic:blipFill>
                    <a:blip r:embed="rId45"/>
                    <a:stretch>
                      <a:fillRect/>
                    </a:stretch>
                  </pic:blipFill>
                  <pic:spPr bwMode="auto">
                    <a:xfrm>
                      <a:off x="0" y="0"/>
                      <a:ext cx="5943600" cy="6792685"/>
                    </a:xfrm>
                    <a:prstGeom prst="rect">
                      <a:avLst/>
                    </a:prstGeom>
                    <a:noFill/>
                    <a:ln w="9525">
                      <a:noFill/>
                      <a:headEnd/>
                      <a:tailEnd/>
                    </a:ln>
                  </pic:spPr>
                </pic:pic>
              </a:graphicData>
            </a:graphic>
          </wp:inline>
        </w:drawing>
      </w:r>
    </w:p>
    <w:p w14:paraId="1BD924DE" w14:textId="77777777" w:rsidR="007B09C0" w:rsidRDefault="00000000">
      <w:pPr>
        <w:pStyle w:val="ImageCaption"/>
      </w:pPr>
      <w:r>
        <w:rPr>
          <w:b/>
          <w:bCs/>
        </w:rPr>
        <w:t>Figure 2: Increasing levels of THEV over time. A) Per base coverage of sequence reads mapping to THEV genome by time point.</w:t>
      </w:r>
      <w:r>
        <w:t xml:space="preserve"> The pileup of mRNA reads mapping to THEV genome at the base-pair level for each indicated time point. </w:t>
      </w:r>
      <w:r>
        <w:rPr>
          <w:b/>
          <w:bCs/>
        </w:rPr>
        <w:t>B) Growth curve of THEV (VAS vaccine strain) in MDTC-RP19 cell line.</w:t>
      </w:r>
      <w:r>
        <w:t xml:space="preserve"> Virus quantities in the freeze-thawed supernatant from infected cells were a quantified with a qPCR assay. There is no discernible increase in virus titer up 12 </w:t>
      </w:r>
      <w:proofErr w:type="spellStart"/>
      <w:r>
        <w:t>hpi</w:t>
      </w:r>
      <w:proofErr w:type="spellEnd"/>
      <w:r>
        <w:t xml:space="preserve">, after which a steady increase in virus titer is measured. The virus titer expands exponentially beginning from 48 </w:t>
      </w:r>
      <w:proofErr w:type="spellStart"/>
      <w:r>
        <w:t>hpi</w:t>
      </w:r>
      <w:proofErr w:type="spellEnd"/>
      <w:r>
        <w:t xml:space="preserve">, increasing by orders of magnitude before reaching a plateau at 120 </w:t>
      </w:r>
      <w:proofErr w:type="spellStart"/>
      <w:r>
        <w:t>hpi</w:t>
      </w:r>
      <w:proofErr w:type="spellEnd"/>
      <w:r>
        <w:t>. GCN: genome copy number.</w:t>
      </w:r>
    </w:p>
    <w:p w14:paraId="746823A6" w14:textId="77777777" w:rsidR="007B09C0" w:rsidRDefault="00000000">
      <w:pPr>
        <w:pStyle w:val="CaptionedFigure"/>
      </w:pPr>
      <w:r>
        <w:rPr>
          <w:noProof/>
        </w:rPr>
        <w:lastRenderedPageBreak/>
        <w:drawing>
          <wp:inline distT="0" distB="0" distL="0" distR="0" wp14:anchorId="78417913" wp14:editId="401AB6AE">
            <wp:extent cx="5663133" cy="7107731"/>
            <wp:effectExtent l="0" t="0" r="1270" b="4445"/>
            <wp:docPr id="5" name="Picture" descr="Figure 3. A) Transcriptome of THEV from RNA-seq. THEV transcripts assembled from all time points by StringTie are unified forming this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wp:cNvGraphicFramePr/>
            <a:graphic xmlns:a="http://schemas.openxmlformats.org/drawingml/2006/main">
              <a:graphicData uri="http://schemas.openxmlformats.org/drawingml/2006/picture">
                <pic:pic xmlns:pic="http://schemas.openxmlformats.org/drawingml/2006/picture">
                  <pic:nvPicPr>
                    <pic:cNvPr id="6" name="Picture" descr="results/r/figures/figure3.png"/>
                    <pic:cNvPicPr>
                      <a:picLocks noChangeAspect="1" noChangeArrowheads="1"/>
                    </pic:cNvPicPr>
                  </pic:nvPicPr>
                  <pic:blipFill>
                    <a:blip r:embed="rId46"/>
                    <a:stretch>
                      <a:fillRect/>
                    </a:stretch>
                  </pic:blipFill>
                  <pic:spPr bwMode="auto">
                    <a:xfrm>
                      <a:off x="0" y="0"/>
                      <a:ext cx="5688362" cy="7139395"/>
                    </a:xfrm>
                    <a:prstGeom prst="rect">
                      <a:avLst/>
                    </a:prstGeom>
                    <a:noFill/>
                    <a:ln w="9525">
                      <a:noFill/>
                      <a:headEnd/>
                      <a:tailEnd/>
                    </a:ln>
                  </pic:spPr>
                </pic:pic>
              </a:graphicData>
            </a:graphic>
          </wp:inline>
        </w:drawing>
      </w:r>
    </w:p>
    <w:p w14:paraId="5A2C90B0" w14:textId="3951705E" w:rsidR="007B09C0" w:rsidRDefault="00000000">
      <w:pPr>
        <w:pStyle w:val="ImageCaption"/>
      </w:pPr>
      <w:r>
        <w:rPr>
          <w:b/>
          <w:bCs/>
        </w:rPr>
        <w:t>Figure 3. A) Transcriptome of THEV from RNA-seq.</w:t>
      </w:r>
      <w:r>
        <w:t xml:space="preserve"> THEV transcripts assembled from all time points by StringTie are unified forming this transcriptome (splicing map). Transcripts belonging to the same </w:t>
      </w:r>
      <w:del w:id="211" w:author="Abraham Quaye" w:date="2024-07-08T14:12:00Z">
        <w:r w:rsidDel="00293947">
          <w:delText>transcription unit (</w:delText>
        </w:r>
      </w:del>
      <w:r>
        <w:t>TU</w:t>
      </w:r>
      <w:del w:id="212" w:author="Abraham Quaye" w:date="2024-07-08T14:12:00Z">
        <w:r w:rsidDel="00293947">
          <w:delText>)</w:delText>
        </w:r>
      </w:del>
      <w:r>
        <w:t xml:space="preserve"> are located in close proximity on the genome and are color coded and labeled in this figure as such. The organization of TUs in the THEV genome is unsurprisingly similar to </w:t>
      </w:r>
      <w:proofErr w:type="spellStart"/>
      <w:r>
        <w:t>MAdVs</w:t>
      </w:r>
      <w:proofErr w:type="spellEnd"/>
      <w:r>
        <w:t xml:space="preserve">; however, the </w:t>
      </w:r>
      <w:proofErr w:type="spellStart"/>
      <w:r>
        <w:t>MAdV</w:t>
      </w:r>
      <w:proofErr w:type="spellEnd"/>
      <w:r>
        <w:t xml:space="preserve"> genome shows significantly more transcripts. The TUs are color coded: E1 transcripts - red, E2 - black, E3 - dark grey, E4 - green, MLTU - blue. Predicted ORFs are also indicated here, colored light grey. </w:t>
      </w:r>
      <w:r>
        <w:rPr>
          <w:b/>
          <w:bCs/>
        </w:rPr>
        <w:t>B) THEV transcripts identified at given time points.</w:t>
      </w:r>
      <w:r>
        <w:t xml:space="preserve"> Transcripts are color coded as explained in </w:t>
      </w:r>
      <w:r>
        <w:rPr>
          <w:b/>
          <w:bCs/>
        </w:rPr>
        <w:t>(A)</w:t>
      </w:r>
      <w:r>
        <w:t>.</w:t>
      </w:r>
    </w:p>
    <w:p w14:paraId="7AB793AA" w14:textId="77777777" w:rsidR="007B09C0" w:rsidRDefault="00000000">
      <w:pPr>
        <w:pStyle w:val="CaptionedFigure"/>
      </w:pPr>
      <w:r>
        <w:rPr>
          <w:noProof/>
        </w:rPr>
        <w:lastRenderedPageBreak/>
        <w:drawing>
          <wp:inline distT="0" distB="0" distL="0" distR="0" wp14:anchorId="5410449B" wp14:editId="0F24E081">
            <wp:extent cx="5943600" cy="3714750"/>
            <wp:effectExtent l="0" t="0" r="0" b="0"/>
            <wp:docPr id="7" name="Picture"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wp:cNvGraphicFramePr/>
            <a:graphic xmlns:a="http://schemas.openxmlformats.org/drawingml/2006/main">
              <a:graphicData uri="http://schemas.openxmlformats.org/drawingml/2006/picture">
                <pic:pic xmlns:pic="http://schemas.openxmlformats.org/drawingml/2006/picture">
                  <pic:nvPicPr>
                    <pic:cNvPr id="8" name="Picture" descr="results/r/figures/figure_4a_d.png"/>
                    <pic:cNvPicPr>
                      <a:picLocks noChangeAspect="1" noChangeArrowheads="1"/>
                    </pic:cNvPicPr>
                  </pic:nvPicPr>
                  <pic:blipFill>
                    <a:blip r:embed="rId47"/>
                    <a:stretch>
                      <a:fillRect/>
                    </a:stretch>
                  </pic:blipFill>
                  <pic:spPr bwMode="auto">
                    <a:xfrm>
                      <a:off x="0" y="0"/>
                      <a:ext cx="5943600" cy="3714750"/>
                    </a:xfrm>
                    <a:prstGeom prst="rect">
                      <a:avLst/>
                    </a:prstGeom>
                    <a:noFill/>
                    <a:ln w="9525">
                      <a:noFill/>
                      <a:headEnd/>
                      <a:tailEnd/>
                    </a:ln>
                  </pic:spPr>
                </pic:pic>
              </a:graphicData>
            </a:graphic>
          </wp:inline>
        </w:drawing>
      </w:r>
    </w:p>
    <w:p w14:paraId="6FA8D7E4" w14:textId="77777777" w:rsidR="007B09C0" w:rsidRDefault="00000000">
      <w:pPr>
        <w:pStyle w:val="ImageCaption"/>
      </w:pPr>
      <w:r>
        <w:rPr>
          <w:b/>
          <w:bCs/>
        </w:rPr>
        <w:t>Figure 4: Changes in splicing and expression profile of THEV over time.</w:t>
      </w:r>
      <w:r>
        <w:t xml:space="preserve"> </w:t>
      </w:r>
      <w:r>
        <w:rPr>
          <w:b/>
          <w:bCs/>
        </w:rPr>
        <w:t>A) Normalized (FPKM) expression levels of transcripts over time.</w:t>
      </w:r>
      <w:r>
        <w:t xml:space="preserve"> The expression levels (FPKM) of individual transcripts as a percentage of the total expression of all transcripts at each time point are indicated. Only transcripts from our RNA-seq data are included here. </w:t>
      </w:r>
      <w:r>
        <w:rPr>
          <w:b/>
          <w:bCs/>
        </w:rPr>
        <w:t>B) Normalized (FPKM) expression levels of transcripts by region over time.</w:t>
      </w:r>
      <w:r>
        <w:t xml:space="preserve"> The expression levels of each region/TU as a percentage of the total expression of all transcripts at each time point are indicated. Region expression levels were calculated by summing up the FPKMs of all transcripts categorized in that region. </w:t>
      </w:r>
      <w:r>
        <w:rPr>
          <w:b/>
          <w:bCs/>
        </w:rPr>
        <w:t>C) Relative abundances of all splice junctions grouped by region/TU over time.</w:t>
      </w:r>
      <w:r>
        <w:t xml:space="preserv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w:t>
      </w:r>
      <w:r>
        <w:rPr>
          <w:b/>
          <w:bCs/>
        </w:rPr>
        <w:t>D) Relative abundances of junctions in transcriptome grouped by region/TU over time.</w:t>
      </w:r>
      <w:r>
        <w:t xml:space="preserve"> This is identical to </w:t>
      </w:r>
      <w:r>
        <w:rPr>
          <w:b/>
          <w:bCs/>
        </w:rPr>
        <w:t>(C)</w:t>
      </w:r>
      <w:r>
        <w:t>, except that only the junctions found in the full transcriptome obtained from the RNA-seq data were included.</w:t>
      </w:r>
    </w:p>
    <w:p w14:paraId="3B6F3EB0" w14:textId="77777777" w:rsidR="007B09C0" w:rsidRDefault="00000000">
      <w:pPr>
        <w:pStyle w:val="CaptionedFigure"/>
      </w:pPr>
      <w:r>
        <w:rPr>
          <w:noProof/>
        </w:rPr>
        <w:lastRenderedPageBreak/>
        <w:drawing>
          <wp:inline distT="0" distB="0" distL="0" distR="0" wp14:anchorId="14C57874" wp14:editId="76AAA778">
            <wp:extent cx="5943600" cy="3566159"/>
            <wp:effectExtent l="0" t="0" r="0" b="0"/>
            <wp:docPr id="9" name="Picture"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wp:cNvGraphicFramePr/>
            <a:graphic xmlns:a="http://schemas.openxmlformats.org/drawingml/2006/main">
              <a:graphicData uri="http://schemas.openxmlformats.org/drawingml/2006/picture">
                <pic:pic xmlns:pic="http://schemas.openxmlformats.org/drawingml/2006/picture">
                  <pic:nvPicPr>
                    <pic:cNvPr id="10" name="Picture" descr="results/r/figures/figure_5a_d.png"/>
                    <pic:cNvPicPr>
                      <a:picLocks noChangeAspect="1" noChangeArrowheads="1"/>
                    </pic:cNvPicPr>
                  </pic:nvPicPr>
                  <pic:blipFill>
                    <a:blip r:embed="rId48"/>
                    <a:stretch>
                      <a:fillRect/>
                    </a:stretch>
                  </pic:blipFill>
                  <pic:spPr bwMode="auto">
                    <a:xfrm>
                      <a:off x="0" y="0"/>
                      <a:ext cx="5943600" cy="3566159"/>
                    </a:xfrm>
                    <a:prstGeom prst="rect">
                      <a:avLst/>
                    </a:prstGeom>
                    <a:noFill/>
                    <a:ln w="9525">
                      <a:noFill/>
                      <a:headEnd/>
                      <a:tailEnd/>
                    </a:ln>
                  </pic:spPr>
                </pic:pic>
              </a:graphicData>
            </a:graphic>
          </wp:inline>
        </w:drawing>
      </w:r>
    </w:p>
    <w:p w14:paraId="35C4BF54" w14:textId="77777777" w:rsidR="007B09C0" w:rsidRDefault="00000000">
      <w:pPr>
        <w:pStyle w:val="ImageCaption"/>
      </w:pPr>
      <w:r>
        <w:rPr>
          <w:b/>
          <w:bCs/>
        </w:rPr>
        <w:t>Figure 5: Changes in splice donor-acceptor nucleotides over time.</w:t>
      </w:r>
      <w:r>
        <w:t xml:space="preserve"> The splice donor-acceptor nucleotides of THEV just like other AdVs is mostly the canonical GU-AG. At early time points (4h.p.i and 12h.p.i </w:t>
      </w:r>
      <w:r>
        <w:rPr>
          <w:b/>
          <w:bCs/>
        </w:rPr>
        <w:t>(A)</w:t>
      </w:r>
      <w:r>
        <w:t xml:space="preserve"> and </w:t>
      </w:r>
      <w:r>
        <w:rPr>
          <w:b/>
          <w:bCs/>
        </w:rPr>
        <w:t>(B)</w:t>
      </w:r>
      <w:r>
        <w:t xml:space="preserve">, respectively) the junction nucleotides used appear to be well scrutinized or restricted, utilizing mostly the canonical splice nucleotides. However, as the infection progresses to the late stages (24h.p.i and 72h.p.i </w:t>
      </w:r>
      <w:r>
        <w:rPr>
          <w:b/>
          <w:bCs/>
        </w:rPr>
        <w:t>(C)</w:t>
      </w:r>
      <w:r>
        <w:t xml:space="preserve"> and </w:t>
      </w:r>
      <w:r>
        <w:rPr>
          <w:b/>
          <w:bCs/>
        </w:rPr>
        <w:t>(D)</w:t>
      </w:r>
      <w:r>
        <w:t>, respectively), the selectivity of specific splice acceptor-donor pairs seems to degenerate significantly, such that all combinations of nucleotides are utilized.</w:t>
      </w:r>
    </w:p>
    <w:p w14:paraId="57ECC7BD" w14:textId="77777777" w:rsidR="007B09C0" w:rsidRDefault="00000000">
      <w:pPr>
        <w:pStyle w:val="CaptionedFigure"/>
      </w:pPr>
      <w:r>
        <w:rPr>
          <w:noProof/>
        </w:rPr>
        <w:lastRenderedPageBreak/>
        <w:drawing>
          <wp:inline distT="0" distB="0" distL="0" distR="0" wp14:anchorId="0BE7A2AE" wp14:editId="505898E5">
            <wp:extent cx="5943600" cy="5283200"/>
            <wp:effectExtent l="0" t="0" r="0" b="0"/>
            <wp:docPr id="11" name="Picture"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wp:cNvGraphicFramePr/>
            <a:graphic xmlns:a="http://schemas.openxmlformats.org/drawingml/2006/main">
              <a:graphicData uri="http://schemas.openxmlformats.org/drawingml/2006/picture">
                <pic:pic xmlns:pic="http://schemas.openxmlformats.org/drawingml/2006/picture">
                  <pic:nvPicPr>
                    <pic:cNvPr id="12" name="Picture" descr="results/r/figures/figure_6.png"/>
                    <pic:cNvPicPr>
                      <a:picLocks noChangeAspect="1" noChangeArrowheads="1"/>
                    </pic:cNvPicPr>
                  </pic:nvPicPr>
                  <pic:blipFill>
                    <a:blip r:embed="rId49"/>
                    <a:stretch>
                      <a:fillRect/>
                    </a:stretch>
                  </pic:blipFill>
                  <pic:spPr bwMode="auto">
                    <a:xfrm>
                      <a:off x="0" y="0"/>
                      <a:ext cx="5943600" cy="5283200"/>
                    </a:xfrm>
                    <a:prstGeom prst="rect">
                      <a:avLst/>
                    </a:prstGeom>
                    <a:noFill/>
                    <a:ln w="9525">
                      <a:noFill/>
                      <a:headEnd/>
                      <a:tailEnd/>
                    </a:ln>
                  </pic:spPr>
                </pic:pic>
              </a:graphicData>
            </a:graphic>
          </wp:inline>
        </w:drawing>
      </w:r>
    </w:p>
    <w:p w14:paraId="31B78FC7" w14:textId="05B18F28" w:rsidR="007B09C0" w:rsidRDefault="00000000">
      <w:pPr>
        <w:pStyle w:val="ImageCaption"/>
      </w:pPr>
      <w:r>
        <w:rPr>
          <w:b/>
          <w:bCs/>
        </w:rPr>
        <w:t xml:space="preserve">Figure 6: The splice map of the E1 </w:t>
      </w:r>
      <w:del w:id="213" w:author="Abraham Quaye" w:date="2024-07-08T14:13:00Z">
        <w:r w:rsidDel="00293947">
          <w:rPr>
            <w:b/>
            <w:bCs/>
          </w:rPr>
          <w:delText>transcription unit (</w:delText>
        </w:r>
      </w:del>
      <w:r>
        <w:rPr>
          <w:b/>
          <w:bCs/>
        </w:rPr>
        <w:t>TU</w:t>
      </w:r>
      <w:del w:id="214" w:author="Abraham Quaye" w:date="2024-07-08T14:13:00Z">
        <w:r w:rsidDel="00293947">
          <w:rPr>
            <w:b/>
            <w:bCs/>
          </w:rPr>
          <w:delText>)</w:delText>
        </w:r>
      </w:del>
      <w:r>
        <w:rPr>
          <w:b/>
          <w:bCs/>
        </w:rPr>
        <w:t>.</w:t>
      </w:r>
      <w:r>
        <w:t xml:space="preserve"> Exons are depicted as boxes connected by introns (dotted lines). Transcripts from RNA-seq data are colored red, predicted ORFs are colored grey, and transcripts or ORFs discovered by other means are colored black. Each transcript or ORF is labelled with its name to the right. The</w:t>
      </w:r>
      <w:ins w:id="215" w:author="Abraham Quaye" w:date="2024-07-08T14:13:00Z">
        <w:r w:rsidR="00293947">
          <w:t xml:space="preserve"> </w:t>
        </w:r>
      </w:ins>
      <w:del w:id="216" w:author="Abraham Quaye" w:date="2024-07-08T14:13:00Z">
        <w:r w:rsidDel="00293947">
          <w:delText xml:space="preserve"> start codon (</w:delText>
        </w:r>
      </w:del>
      <w:r>
        <w:t>SC</w:t>
      </w:r>
      <w:del w:id="217" w:author="Abraham Quaye" w:date="2024-07-08T14:13:00Z">
        <w:r w:rsidDel="00293947">
          <w:delText>)</w:delText>
        </w:r>
      </w:del>
      <w:r>
        <w:t xml:space="preserve"> and </w:t>
      </w:r>
      <w:del w:id="218" w:author="Abraham Quaye" w:date="2024-07-08T14:14:00Z">
        <w:r w:rsidDel="00293947">
          <w:delText>stop codon (</w:delText>
        </w:r>
      </w:del>
      <w:r>
        <w:t>STC</w:t>
      </w:r>
      <w:del w:id="219" w:author="Abraham Quaye" w:date="2024-07-08T14:14:00Z">
        <w:r w:rsidDel="00293947">
          <w:delText>)</w:delText>
        </w:r>
      </w:del>
      <w:r>
        <w:t xml:space="preserve">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14:paraId="6A139145" w14:textId="77777777" w:rsidR="007B09C0" w:rsidRDefault="00000000">
      <w:pPr>
        <w:pStyle w:val="CaptionedFigure"/>
      </w:pPr>
      <w:r>
        <w:rPr>
          <w:noProof/>
        </w:rPr>
        <w:lastRenderedPageBreak/>
        <w:drawing>
          <wp:inline distT="0" distB="0" distL="0" distR="0" wp14:anchorId="71EE5F0E" wp14:editId="60C1A26E">
            <wp:extent cx="5943600" cy="5283200"/>
            <wp:effectExtent l="0" t="0" r="0" b="0"/>
            <wp:docPr id="13" name="Picture"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wp:cNvGraphicFramePr/>
            <a:graphic xmlns:a="http://schemas.openxmlformats.org/drawingml/2006/main">
              <a:graphicData uri="http://schemas.openxmlformats.org/drawingml/2006/picture">
                <pic:pic xmlns:pic="http://schemas.openxmlformats.org/drawingml/2006/picture">
                  <pic:nvPicPr>
                    <pic:cNvPr id="14" name="Picture" descr="results/r/figures/figure_7.png"/>
                    <pic:cNvPicPr>
                      <a:picLocks noChangeAspect="1" noChangeArrowheads="1"/>
                    </pic:cNvPicPr>
                  </pic:nvPicPr>
                  <pic:blipFill>
                    <a:blip r:embed="rId50"/>
                    <a:stretch>
                      <a:fillRect/>
                    </a:stretch>
                  </pic:blipFill>
                  <pic:spPr bwMode="auto">
                    <a:xfrm>
                      <a:off x="0" y="0"/>
                      <a:ext cx="5943600" cy="5283200"/>
                    </a:xfrm>
                    <a:prstGeom prst="rect">
                      <a:avLst/>
                    </a:prstGeom>
                    <a:noFill/>
                    <a:ln w="9525">
                      <a:noFill/>
                      <a:headEnd/>
                      <a:tailEnd/>
                    </a:ln>
                  </pic:spPr>
                </pic:pic>
              </a:graphicData>
            </a:graphic>
          </wp:inline>
        </w:drawing>
      </w:r>
    </w:p>
    <w:p w14:paraId="0BB8E4F4" w14:textId="77777777" w:rsidR="007B09C0" w:rsidRDefault="00000000">
      <w:pPr>
        <w:pStyle w:val="ImageCaption"/>
      </w:pPr>
      <w:r>
        <w:rPr>
          <w:b/>
          <w:bCs/>
        </w:rPr>
        <w:t>Figure 7: The splice map of the E2 and IM TUs.</w:t>
      </w:r>
      <w:r>
        <w:t xml:space="preserve">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14:paraId="4F3412CC" w14:textId="77777777" w:rsidR="007B09C0" w:rsidRDefault="00000000">
      <w:pPr>
        <w:pStyle w:val="CaptionedFigure"/>
      </w:pPr>
      <w:r>
        <w:rPr>
          <w:noProof/>
        </w:rPr>
        <w:lastRenderedPageBreak/>
        <w:drawing>
          <wp:inline distT="0" distB="0" distL="0" distR="0" wp14:anchorId="7F814A05" wp14:editId="1E01AFE2">
            <wp:extent cx="5943600" cy="5283200"/>
            <wp:effectExtent l="0" t="0" r="0" b="0"/>
            <wp:docPr id="15" name="Picture"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wp:cNvGraphicFramePr/>
            <a:graphic xmlns:a="http://schemas.openxmlformats.org/drawingml/2006/main">
              <a:graphicData uri="http://schemas.openxmlformats.org/drawingml/2006/picture">
                <pic:pic xmlns:pic="http://schemas.openxmlformats.org/drawingml/2006/picture">
                  <pic:nvPicPr>
                    <pic:cNvPr id="16" name="Picture" descr="results/r/figures/figure_8.png"/>
                    <pic:cNvPicPr>
                      <a:picLocks noChangeAspect="1" noChangeArrowheads="1"/>
                    </pic:cNvPicPr>
                  </pic:nvPicPr>
                  <pic:blipFill>
                    <a:blip r:embed="rId51"/>
                    <a:stretch>
                      <a:fillRect/>
                    </a:stretch>
                  </pic:blipFill>
                  <pic:spPr bwMode="auto">
                    <a:xfrm>
                      <a:off x="0" y="0"/>
                      <a:ext cx="5943600" cy="5283200"/>
                    </a:xfrm>
                    <a:prstGeom prst="rect">
                      <a:avLst/>
                    </a:prstGeom>
                    <a:noFill/>
                    <a:ln w="9525">
                      <a:noFill/>
                      <a:headEnd/>
                      <a:tailEnd/>
                    </a:ln>
                  </pic:spPr>
                </pic:pic>
              </a:graphicData>
            </a:graphic>
          </wp:inline>
        </w:drawing>
      </w:r>
    </w:p>
    <w:p w14:paraId="1BC1F1C1" w14:textId="1A41211F" w:rsidR="007B09C0" w:rsidRDefault="00000000">
      <w:pPr>
        <w:pStyle w:val="ImageCaption"/>
      </w:pPr>
      <w:r>
        <w:rPr>
          <w:b/>
          <w:bCs/>
        </w:rPr>
        <w:t>Figure 8: The splice map of the E3 TU.</w:t>
      </w:r>
      <w:r>
        <w:t xml:space="preserve"> Exons are depicted as boxes connected by introns (dotted lines). Red transcripts are generated from RNA-seq data and predicted ORFs are colored grey. Transcripts discovered by other means are colored black. Each transcript or ORF is labelled with its name to the right. The </w:t>
      </w:r>
      <w:del w:id="220" w:author="Abraham Quaye" w:date="2024-07-08T14:14:00Z">
        <w:r w:rsidDel="00293947">
          <w:delText>start codon (</w:delText>
        </w:r>
      </w:del>
      <w:r>
        <w:t>SC</w:t>
      </w:r>
      <w:del w:id="221" w:author="Abraham Quaye" w:date="2024-07-08T14:14:00Z">
        <w:r w:rsidDel="00293947">
          <w:delText>)</w:delText>
        </w:r>
      </w:del>
      <w:r>
        <w:t xml:space="preserve"> and </w:t>
      </w:r>
      <w:del w:id="222" w:author="Abraham Quaye" w:date="2024-07-08T14:14:00Z">
        <w:r w:rsidDel="00293947">
          <w:delText>stop codon (</w:delText>
        </w:r>
      </w:del>
      <w:r>
        <w:t>STC</w:t>
      </w:r>
      <w:del w:id="223" w:author="Abraham Quaye" w:date="2024-07-08T14:14:00Z">
        <w:r w:rsidDel="00293947">
          <w:delText>)</w:delText>
        </w:r>
      </w:del>
      <w:r>
        <w:t xml:space="preserve"> of the 5’-most CDS of each transcript are indicated with the nucleotide position in brackets. Similarly, the secondary SC (</w:t>
      </w:r>
      <w:proofErr w:type="spellStart"/>
      <w:r>
        <w:t>secSC</w:t>
      </w:r>
      <w:proofErr w:type="spellEnd"/>
      <w:r>
        <w:t>) and secondary STC (</w:t>
      </w:r>
      <w:proofErr w:type="spellStart"/>
      <w:r>
        <w:t>secSTC</w:t>
      </w:r>
      <w:proofErr w:type="spellEnd"/>
      <w:r>
        <w:t>)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14:paraId="7A644430" w14:textId="77777777" w:rsidR="007B09C0" w:rsidRDefault="00000000">
      <w:pPr>
        <w:pStyle w:val="CaptionedFigure"/>
      </w:pPr>
      <w:r>
        <w:rPr>
          <w:noProof/>
        </w:rPr>
        <w:lastRenderedPageBreak/>
        <w:drawing>
          <wp:inline distT="0" distB="0" distL="0" distR="0" wp14:anchorId="41C53390" wp14:editId="4557F993">
            <wp:extent cx="5943600" cy="2971800"/>
            <wp:effectExtent l="0" t="0" r="0" b="0"/>
            <wp:docPr id="17" name="Picture"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wp:cNvGraphicFramePr/>
            <a:graphic xmlns:a="http://schemas.openxmlformats.org/drawingml/2006/main">
              <a:graphicData uri="http://schemas.openxmlformats.org/drawingml/2006/picture">
                <pic:pic xmlns:pic="http://schemas.openxmlformats.org/drawingml/2006/picture">
                  <pic:nvPicPr>
                    <pic:cNvPr id="18" name="Picture" descr="results/r/figures/figure_9.png"/>
                    <pic:cNvPicPr>
                      <a:picLocks noChangeAspect="1" noChangeArrowheads="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14:paraId="7398E5C9" w14:textId="13F59DF3" w:rsidR="007B09C0" w:rsidRDefault="00000000">
      <w:pPr>
        <w:pStyle w:val="ImageCaption"/>
      </w:pPr>
      <w:r>
        <w:rPr>
          <w:b/>
          <w:bCs/>
        </w:rPr>
        <w:t>Figure 9: The splice map of the E4 TU.</w:t>
      </w:r>
      <w:r>
        <w:t xml:space="preserve"> Exons are depicted as boxes connected by introns (dotted lines). The transcript from RNA-seq data is colored red and the predicted ORF, grey. The transcript and ORF are labelled with their names to the right. The </w:t>
      </w:r>
      <w:del w:id="224" w:author="Abraham Quaye" w:date="2024-07-08T14:14:00Z">
        <w:r w:rsidDel="00293947">
          <w:delText>start codon (</w:delText>
        </w:r>
      </w:del>
      <w:r>
        <w:t>SC</w:t>
      </w:r>
      <w:del w:id="225" w:author="Abraham Quaye" w:date="2024-07-08T14:14:00Z">
        <w:r w:rsidDel="00293947">
          <w:delText>)</w:delText>
        </w:r>
      </w:del>
      <w:r>
        <w:t xml:space="preserve"> and </w:t>
      </w:r>
      <w:del w:id="226" w:author="Abraham Quaye" w:date="2024-07-08T14:15:00Z">
        <w:r w:rsidDel="00293947">
          <w:delText>stop codon (</w:delText>
        </w:r>
      </w:del>
      <w:r>
        <w:t>STC</w:t>
      </w:r>
      <w:del w:id="227" w:author="Abraham Quaye" w:date="2024-07-08T14:15:00Z">
        <w:r w:rsidDel="00293947">
          <w:delText>)</w:delText>
        </w:r>
      </w:del>
      <w:r>
        <w:t xml:space="preserve">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14:paraId="4BB45611" w14:textId="77777777" w:rsidR="007B09C0" w:rsidRDefault="00000000">
      <w:r>
        <w:br w:type="page"/>
      </w:r>
    </w:p>
    <w:p w14:paraId="6056A25D" w14:textId="77777777" w:rsidR="007B09C0" w:rsidRDefault="00000000">
      <w:pPr>
        <w:pStyle w:val="CaptionedFigure"/>
      </w:pPr>
      <w:r>
        <w:rPr>
          <w:noProof/>
        </w:rPr>
        <w:lastRenderedPageBreak/>
        <w:drawing>
          <wp:inline distT="0" distB="0" distL="0" distR="0" wp14:anchorId="5B0E4335" wp14:editId="4D353B0B">
            <wp:extent cx="5943600" cy="5943600"/>
            <wp:effectExtent l="0" t="0" r="0" b="0"/>
            <wp:docPr id="19" name="Picture"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wp:cNvGraphicFramePr/>
            <a:graphic xmlns:a="http://schemas.openxmlformats.org/drawingml/2006/main">
              <a:graphicData uri="http://schemas.openxmlformats.org/drawingml/2006/picture">
                <pic:pic xmlns:pic="http://schemas.openxmlformats.org/drawingml/2006/picture">
                  <pic:nvPicPr>
                    <pic:cNvPr id="20" name="Picture" descr="results/r/figures/figure_10.png"/>
                    <pic:cNvPicPr>
                      <a:picLocks noChangeAspect="1" noChangeArrowheads="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14:paraId="769FC1F8" w14:textId="6EF62203" w:rsidR="007B09C0" w:rsidRDefault="00000000">
      <w:pPr>
        <w:pStyle w:val="ImageCaption"/>
      </w:pPr>
      <w:r>
        <w:rPr>
          <w:b/>
          <w:bCs/>
        </w:rPr>
        <w:t>Figure 10: The splice map of the MLTU.</w:t>
      </w:r>
      <w:r>
        <w:t xml:space="preserve"> Exons are depicted as boxes connected by introns (dotted lines). The transcripts from our RNA-seq data are colored red and the predicted ORFs, grey. The transcripts and ORFs are labelled with their names to the right. The </w:t>
      </w:r>
      <w:del w:id="228" w:author="Abraham Quaye" w:date="2024-07-08T14:15:00Z">
        <w:r w:rsidDel="00293947">
          <w:delText>start codon (</w:delText>
        </w:r>
      </w:del>
      <w:r>
        <w:t>SC</w:t>
      </w:r>
      <w:del w:id="229" w:author="Abraham Quaye" w:date="2024-07-08T14:15:00Z">
        <w:r w:rsidDel="00293947">
          <w:delText>)</w:delText>
        </w:r>
      </w:del>
      <w:r>
        <w:t xml:space="preserve"> and </w:t>
      </w:r>
      <w:del w:id="230" w:author="Abraham Quaye" w:date="2024-07-08T14:15:00Z">
        <w:r w:rsidDel="00293947">
          <w:delText>stop codon (</w:delText>
        </w:r>
      </w:del>
      <w:r>
        <w:t>STC</w:t>
      </w:r>
      <w:del w:id="231" w:author="Abraham Quaye" w:date="2024-07-08T14:15:00Z">
        <w:r w:rsidDel="00293947">
          <w:delText>)</w:delText>
        </w:r>
      </w:del>
      <w:r>
        <w:t xml:space="preserve"> of the 5’-most CDS of each transcript is indicated with the nucleotide position in brackets. Similarly, the secondary SC (</w:t>
      </w:r>
      <w:proofErr w:type="spellStart"/>
      <w:r>
        <w:t>secSC</w:t>
      </w:r>
      <w:proofErr w:type="spellEnd"/>
      <w:r>
        <w:t>) and secondary STC (</w:t>
      </w:r>
      <w:proofErr w:type="spellStart"/>
      <w:r>
        <w:t>secSTC</w:t>
      </w:r>
      <w:proofErr w:type="spellEnd"/>
      <w:r>
        <w:t>)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14:paraId="69E12E6B" w14:textId="77777777" w:rsidR="007B09C0" w:rsidRDefault="00000000">
      <w:r>
        <w:br w:type="page"/>
      </w:r>
    </w:p>
    <w:p w14:paraId="7EBEAB4A" w14:textId="77777777" w:rsidR="007B09C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lastRenderedPageBreak/>
        <w:t>Table 1: Overview of sequencing results</w:t>
      </w:r>
    </w:p>
    <w:tbl>
      <w:tblPr>
        <w:tblW w:w="0" w:type="auto"/>
        <w:tblLayout w:type="fixed"/>
        <w:tblLook w:val="0420" w:firstRow="1" w:lastRow="0" w:firstColumn="0" w:lastColumn="0" w:noHBand="0" w:noVBand="1"/>
      </w:tblPr>
      <w:tblGrid>
        <w:gridCol w:w="2160"/>
        <w:gridCol w:w="1080"/>
        <w:gridCol w:w="1080"/>
        <w:gridCol w:w="1080"/>
        <w:gridCol w:w="1080"/>
        <w:gridCol w:w="1080"/>
      </w:tblGrid>
      <w:tr w:rsidR="007B09C0" w14:paraId="4F833AA2" w14:textId="77777777">
        <w:trPr>
          <w:cantSplit/>
          <w:tblHeader/>
        </w:trPr>
        <w:tc>
          <w:tcPr>
            <w:tcW w:w="216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3BE2FB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Metric</w:t>
            </w:r>
          </w:p>
        </w:tc>
        <w:tc>
          <w:tcPr>
            <w:tcW w:w="10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23966A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4h.</w:t>
            </w:r>
            <w:proofErr w:type="gramStart"/>
            <w:r>
              <w:rPr>
                <w:rFonts w:ascii="Avenir" w:eastAsia="Avenir" w:hAnsi="Avenir" w:cs="Avenir"/>
                <w:b/>
                <w:color w:val="000000"/>
                <w:sz w:val="16"/>
                <w:szCs w:val="16"/>
              </w:rPr>
              <w:t>p.i</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F24198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ascii="Avenir" w:eastAsia="Avenir" w:hAnsi="Avenir" w:cs="Avenir"/>
                <w:b/>
                <w:color w:val="000000"/>
                <w:sz w:val="16"/>
                <w:szCs w:val="16"/>
              </w:rPr>
              <w:t>12h.p.i</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6F3B8A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ascii="Avenir" w:eastAsia="Avenir" w:hAnsi="Avenir" w:cs="Avenir"/>
                <w:b/>
                <w:color w:val="000000"/>
                <w:sz w:val="16"/>
                <w:szCs w:val="16"/>
              </w:rPr>
              <w:t>24h.p.i</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F00382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ascii="Avenir" w:eastAsia="Avenir" w:hAnsi="Avenir" w:cs="Avenir"/>
                <w:b/>
                <w:color w:val="000000"/>
                <w:sz w:val="16"/>
                <w:szCs w:val="16"/>
              </w:rPr>
              <w:t>72h.p.i</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678488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Total</w:t>
            </w:r>
          </w:p>
        </w:tc>
      </w:tr>
      <w:tr w:rsidR="007B09C0" w14:paraId="3D487D9F"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86D3FA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Total reads</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22FCB9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1.17e+08</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A2960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7.63e+07</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61940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1.20e+08</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077DCE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1.15e+08</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16365E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4.28e+08</w:t>
            </w:r>
          </w:p>
        </w:tc>
      </w:tr>
      <w:tr w:rsidR="007B09C0" w14:paraId="25F000D8"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8138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Mapped </w:t>
            </w:r>
            <w:r>
              <w:rPr>
                <w:rFonts w:ascii="Avenir" w:eastAsia="Avenir" w:hAnsi="Avenir" w:cs="Avenir"/>
                <w:b/>
                <w:color w:val="000000"/>
                <w:sz w:val="16"/>
                <w:szCs w:val="16"/>
              </w:rPr>
              <w:br/>
              <w:t xml:space="preserve"> (Host)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208E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1.04e+08 </w:t>
            </w:r>
            <w:r>
              <w:rPr>
                <w:rFonts w:ascii="Avenir" w:eastAsia="Avenir" w:hAnsi="Avenir" w:cs="Avenir"/>
                <w:color w:val="000000"/>
                <w:sz w:val="16"/>
                <w:szCs w:val="16"/>
              </w:rPr>
              <w:br/>
              <w:t>(89.06%)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D084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6.79e+07 </w:t>
            </w:r>
            <w:r>
              <w:rPr>
                <w:rFonts w:ascii="Avenir" w:eastAsia="Avenir" w:hAnsi="Avenir" w:cs="Avenir"/>
                <w:color w:val="000000"/>
                <w:sz w:val="16"/>
                <w:szCs w:val="16"/>
              </w:rPr>
              <w:br/>
              <w:t>(89.0393%)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3244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1.06e+08 </w:t>
            </w:r>
            <w:r>
              <w:rPr>
                <w:rFonts w:ascii="Avenir" w:eastAsia="Avenir" w:hAnsi="Avenir" w:cs="Avenir"/>
                <w:color w:val="000000"/>
                <w:sz w:val="16"/>
                <w:szCs w:val="16"/>
              </w:rPr>
              <w:br/>
              <w:t>(88.2719%)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43A5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8.38e+07 </w:t>
            </w:r>
            <w:r>
              <w:rPr>
                <w:rFonts w:ascii="Avenir" w:eastAsia="Avenir" w:hAnsi="Avenir" w:cs="Avenir"/>
                <w:color w:val="000000"/>
                <w:sz w:val="16"/>
                <w:szCs w:val="16"/>
              </w:rPr>
              <w:br/>
              <w:t>(72.9802%)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0224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3.62e+08</w:t>
            </w:r>
          </w:p>
        </w:tc>
      </w:tr>
      <w:tr w:rsidR="007B09C0" w14:paraId="00D55F68"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5D2C6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Mapped </w:t>
            </w:r>
            <w:r>
              <w:rPr>
                <w:rFonts w:ascii="Avenir" w:eastAsia="Avenir" w:hAnsi="Avenir" w:cs="Avenir"/>
                <w:b/>
                <w:color w:val="000000"/>
                <w:sz w:val="16"/>
                <w:szCs w:val="16"/>
              </w:rPr>
              <w:br/>
              <w:t xml:space="preserve"> (THEV)</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87CF4F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4.32e+02 </w:t>
            </w:r>
            <w:r>
              <w:rPr>
                <w:rFonts w:ascii="Avenir" w:eastAsia="Avenir" w:hAnsi="Avenir" w:cs="Avenir"/>
                <w:color w:val="000000"/>
                <w:sz w:val="16"/>
                <w:szCs w:val="16"/>
              </w:rPr>
              <w:br/>
              <w:t>( 0.0004%)</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CD514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6.70e+03 </w:t>
            </w:r>
            <w:r>
              <w:rPr>
                <w:rFonts w:ascii="Avenir" w:eastAsia="Avenir" w:hAnsi="Avenir" w:cs="Avenir"/>
                <w:color w:val="000000"/>
                <w:sz w:val="16"/>
                <w:szCs w:val="16"/>
              </w:rPr>
              <w:br/>
              <w:t>( 0.0088%)</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BB43CE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1.18e+06 </w:t>
            </w:r>
            <w:r>
              <w:rPr>
                <w:rFonts w:ascii="Avenir" w:eastAsia="Avenir" w:hAnsi="Avenir" w:cs="Avenir"/>
                <w:color w:val="000000"/>
                <w:sz w:val="16"/>
                <w:szCs w:val="16"/>
              </w:rPr>
              <w:br/>
              <w:t>( 0.9841%)</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914C8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1.69e+07 </w:t>
            </w:r>
            <w:r>
              <w:rPr>
                <w:rFonts w:ascii="Avenir" w:eastAsia="Avenir" w:hAnsi="Avenir" w:cs="Avenir"/>
                <w:color w:val="000000"/>
                <w:sz w:val="16"/>
                <w:szCs w:val="16"/>
              </w:rPr>
              <w:br/>
              <w:t>(14.6904%)</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318C0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1.81e+07</w:t>
            </w:r>
          </w:p>
        </w:tc>
      </w:tr>
      <w:tr w:rsidR="007B09C0" w14:paraId="2CA95945"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9C61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Mean Per Base </w:t>
            </w:r>
            <w:r>
              <w:rPr>
                <w:rFonts w:ascii="Avenir" w:eastAsia="Avenir" w:hAnsi="Avenir" w:cs="Avenir"/>
                <w:b/>
                <w:color w:val="000000"/>
                <w:sz w:val="16"/>
                <w:szCs w:val="16"/>
              </w:rPr>
              <w:br/>
              <w:t xml:space="preserve"> Coverage/Depth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21C4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2C72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37.71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F547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 6,666.96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7907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 95,041.7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E63D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101,749</w:t>
            </w:r>
          </w:p>
        </w:tc>
      </w:tr>
      <w:tr w:rsidR="007B09C0" w14:paraId="40D58C32"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7D272F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Total unique </w:t>
            </w:r>
            <w:r>
              <w:rPr>
                <w:rFonts w:ascii="Avenir" w:eastAsia="Avenir" w:hAnsi="Avenir" w:cs="Avenir"/>
                <w:b/>
                <w:color w:val="000000"/>
                <w:sz w:val="16"/>
                <w:szCs w:val="16"/>
              </w:rPr>
              <w:br/>
              <w:t xml:space="preserve"> splice junctions</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F90A7A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13</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B7D51C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37</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1B6B5B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236</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9658AA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2,374</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847DA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2,457</w:t>
            </w:r>
          </w:p>
        </w:tc>
      </w:tr>
      <w:tr w:rsidR="007B09C0" w14:paraId="049D80A3"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01EC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Junction coverage </w:t>
            </w:r>
            <w:r>
              <w:rPr>
                <w:rFonts w:ascii="Avenir" w:eastAsia="Avenir" w:hAnsi="Avenir" w:cs="Avenir"/>
                <w:b/>
                <w:color w:val="000000"/>
                <w:sz w:val="16"/>
                <w:szCs w:val="16"/>
              </w:rPr>
              <w:br/>
              <w:t xml:space="preserve"> Total (at least 1 read)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A60A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A0F9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55E3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115,075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151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2.13e+06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EDF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2.25e+06</w:t>
            </w:r>
          </w:p>
        </w:tc>
      </w:tr>
      <w:tr w:rsidR="007B09C0" w14:paraId="6C2CF611"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95C974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Junction coverage </w:t>
            </w:r>
            <w:r>
              <w:rPr>
                <w:rFonts w:ascii="Avenir" w:eastAsia="Avenir" w:hAnsi="Avenir" w:cs="Avenir"/>
                <w:b/>
                <w:color w:val="000000"/>
                <w:sz w:val="16"/>
                <w:szCs w:val="16"/>
              </w:rPr>
              <w:br/>
              <w:t xml:space="preserve"> Mean reads</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23484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2.8</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498469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16.4</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DA2D8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487.6</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D10B5B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898.4</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517C6A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351.3</w:t>
            </w:r>
          </w:p>
        </w:tc>
      </w:tr>
      <w:tr w:rsidR="007B09C0" w14:paraId="70ABE377"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8DE9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Junction coverage </w:t>
            </w:r>
            <w:r>
              <w:rPr>
                <w:rFonts w:ascii="Avenir" w:eastAsia="Avenir" w:hAnsi="Avenir" w:cs="Avenir"/>
                <w:b/>
                <w:color w:val="000000"/>
                <w:sz w:val="16"/>
                <w:szCs w:val="16"/>
              </w:rPr>
              <w:br/>
              <w:t xml:space="preserve"> (at least 10 reads)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1113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E3F3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B67A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499F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1,791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3247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1,936</w:t>
            </w:r>
          </w:p>
        </w:tc>
      </w:tr>
      <w:tr w:rsidR="007B09C0" w14:paraId="0C3A02D2"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D42497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Junction coverage </w:t>
            </w:r>
            <w:r>
              <w:rPr>
                <w:rFonts w:ascii="Avenir" w:eastAsia="Avenir" w:hAnsi="Avenir" w:cs="Avenir"/>
                <w:b/>
                <w:color w:val="000000"/>
                <w:sz w:val="16"/>
                <w:szCs w:val="16"/>
              </w:rPr>
              <w:br/>
              <w:t xml:space="preserve"> (at least 100 reads)</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308153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0</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823D74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206538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53</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C007C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805</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CF69EE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859</w:t>
            </w:r>
          </w:p>
        </w:tc>
      </w:tr>
      <w:tr w:rsidR="007B09C0" w14:paraId="37477B03"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AE70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Junction coverage </w:t>
            </w:r>
            <w:r>
              <w:rPr>
                <w:rFonts w:ascii="Avenir" w:eastAsia="Avenir" w:hAnsi="Avenir" w:cs="Avenir"/>
                <w:b/>
                <w:color w:val="000000"/>
                <w:sz w:val="16"/>
                <w:szCs w:val="16"/>
              </w:rPr>
              <w:br/>
              <w:t xml:space="preserve"> (at least 1000 reads)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E3FA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DAFE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22BD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A0CF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10CD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186</w:t>
            </w:r>
          </w:p>
        </w:tc>
      </w:tr>
    </w:tbl>
    <w:p w14:paraId="4C46FE2D" w14:textId="77777777" w:rsidR="007B09C0" w:rsidRDefault="00000000">
      <w:r>
        <w:br w:type="page"/>
      </w:r>
    </w:p>
    <w:p w14:paraId="5A91E740" w14:textId="77777777" w:rsidR="007B09C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lastRenderedPageBreak/>
        <w:t>Table 2a: Most abundant splice junctions at 12h.p.i</w:t>
      </w:r>
    </w:p>
    <w:tbl>
      <w:tblPr>
        <w:tblW w:w="0" w:type="auto"/>
        <w:tblLayout w:type="fixed"/>
        <w:tblLook w:val="0420" w:firstRow="1" w:lastRow="0" w:firstColumn="0" w:lastColumn="0" w:noHBand="0" w:noVBand="1"/>
      </w:tblPr>
      <w:tblGrid>
        <w:gridCol w:w="1008"/>
        <w:gridCol w:w="1008"/>
        <w:gridCol w:w="1008"/>
        <w:gridCol w:w="1008"/>
        <w:gridCol w:w="1008"/>
        <w:gridCol w:w="1008"/>
        <w:gridCol w:w="1728"/>
      </w:tblGrid>
      <w:tr w:rsidR="007B09C0" w14:paraId="788EBEC9" w14:textId="77777777">
        <w:trPr>
          <w:cantSplit/>
          <w:tblHeader/>
        </w:trPr>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A61797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Timepoint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87D7D5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Strand</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13DFB1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Start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1D5CF9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End</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28A66F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Region</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29E02F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Intron Length</w:t>
            </w:r>
          </w:p>
        </w:tc>
        <w:tc>
          <w:tcPr>
            <w:tcW w:w="172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2E50F7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Reads (Percentage)</w:t>
            </w:r>
          </w:p>
        </w:tc>
      </w:tr>
      <w:tr w:rsidR="007B09C0" w14:paraId="6D53BFC6"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73A299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D5985F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E74B92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18,087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EF0135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18,159</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23BCD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51046B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C75C6A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103 (17%)</w:t>
            </w:r>
          </w:p>
        </w:tc>
      </w:tr>
      <w:tr w:rsidR="007B09C0" w14:paraId="0A551166"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027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892E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A10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18,189</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A24F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18,684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2A2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0A42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495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6B25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97 (16%)</w:t>
            </w:r>
          </w:p>
        </w:tc>
      </w:tr>
      <w:tr w:rsidR="007B09C0" w14:paraId="5C40D634"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891C5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31145D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8B0E04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7,531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49822A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7,754</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B77843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1725F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223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A1755B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58 (9.6%)</w:t>
            </w:r>
          </w:p>
        </w:tc>
      </w:tr>
      <w:tr w:rsidR="007B09C0" w14:paraId="5679E1D5"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66F9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4DB5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045E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25,701</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6243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26,055</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7B9B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C0DE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354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F075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37 (6.1%)</w:t>
            </w:r>
          </w:p>
        </w:tc>
      </w:tr>
      <w:tr w:rsidR="007B09C0" w14:paraId="532177B3"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CD9960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25C4DD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A2455F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20,223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F033C3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20,419</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A2A3FD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1DFA22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B5C687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33 (5.5%)</w:t>
            </w:r>
          </w:p>
        </w:tc>
      </w:tr>
      <w:tr w:rsidR="007B09C0" w14:paraId="200D484F"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9E44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7078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A56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4,360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F293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7,454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C8B3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61A0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3,094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1058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32 (5.3%)</w:t>
            </w:r>
          </w:p>
        </w:tc>
      </w:tr>
      <w:tr w:rsidR="007B09C0" w14:paraId="772D46B8"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89BD0B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CA4054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B6A6E9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18,751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21B13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20,668</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981EF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6E9967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1,917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A3F3DA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 (3.6%)</w:t>
            </w:r>
          </w:p>
        </w:tc>
      </w:tr>
      <w:tr w:rsidR="007B09C0" w14:paraId="2923902A"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F083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BEEB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0D0A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21E3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18,717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D111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6AB8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367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E342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 (3.5%)</w:t>
            </w:r>
          </w:p>
        </w:tc>
      </w:tr>
      <w:tr w:rsidR="007B09C0" w14:paraId="05B7DE45"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5E668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4916AD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9BCB3B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18,768</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74745C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44BC18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94C055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1,394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477099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 (3.5%)</w:t>
            </w:r>
          </w:p>
        </w:tc>
      </w:tr>
      <w:tr w:rsidR="007B09C0" w14:paraId="5FAF03CA"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6AC9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73D0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CDCE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28B7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13,610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C308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DEFD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5,803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7450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 (3%)</w:t>
            </w:r>
          </w:p>
        </w:tc>
      </w:tr>
      <w:tr w:rsidR="007B09C0" w14:paraId="16689FB0"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83140B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48C684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9891D5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C36AF2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EB29C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AE049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1,812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EF209A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 (3%)</w:t>
            </w:r>
          </w:p>
        </w:tc>
      </w:tr>
      <w:tr w:rsidR="007B09C0" w14:paraId="74040947"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2F06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C755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F7B4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18,189</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839D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18,684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B78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E045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495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899E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14 (2.3%)</w:t>
            </w:r>
          </w:p>
        </w:tc>
      </w:tr>
      <w:tr w:rsidR="007B09C0" w14:paraId="7FD9ACB4"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9E4E00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C725FE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AD5FD1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18,751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5AD22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21,682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D3C7BC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46667A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2,931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A4298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10 (1.7%)</w:t>
            </w:r>
          </w:p>
        </w:tc>
      </w:tr>
      <w:tr w:rsidR="007B09C0" w14:paraId="78C507CA"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369F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8DE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2FC2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0B82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1,616</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5119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E1</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0F03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1,312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CAC2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9 (1.5%)</w:t>
            </w:r>
          </w:p>
        </w:tc>
      </w:tr>
      <w:tr w:rsidR="007B09C0" w14:paraId="747E96C9"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C8D65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8D4323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F96EA3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1,655</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BA49E2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1,964</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553BA9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82957A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51512C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9 (1.5%)</w:t>
            </w:r>
          </w:p>
        </w:tc>
      </w:tr>
      <w:tr w:rsidR="007B09C0" w14:paraId="63077701"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BA13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3BE8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0FFD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18,087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3707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18,163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E2FC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C38D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76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C7B0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8 (1.3%)</w:t>
            </w:r>
          </w:p>
        </w:tc>
      </w:tr>
      <w:tr w:rsidR="007B09C0" w14:paraId="09EAE80A"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06D508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CB846B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47D4F8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6614D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12,238</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DE3546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529505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4,431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CFC663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 (1.2%)</w:t>
            </w:r>
          </w:p>
        </w:tc>
      </w:tr>
      <w:tr w:rsidR="007B09C0" w14:paraId="7ACE7177"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46BC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66D5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E164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9499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22,492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89DE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EEA1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14,685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7EE5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6 (1%)</w:t>
            </w:r>
          </w:p>
        </w:tc>
      </w:tr>
    </w:tbl>
    <w:p w14:paraId="5CE3CC8D" w14:textId="77777777" w:rsidR="007B09C0" w:rsidRDefault="00000000">
      <w:r>
        <w:br w:type="page"/>
      </w:r>
    </w:p>
    <w:p w14:paraId="2A2B33D6" w14:textId="77777777" w:rsidR="007B09C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lastRenderedPageBreak/>
        <w:t>Table 2b: Most abundant splice junctions at 24h.p.i</w:t>
      </w:r>
    </w:p>
    <w:tbl>
      <w:tblPr>
        <w:tblW w:w="0" w:type="auto"/>
        <w:tblLayout w:type="fixed"/>
        <w:tblLook w:val="0420" w:firstRow="1" w:lastRow="0" w:firstColumn="0" w:lastColumn="0" w:noHBand="0" w:noVBand="1"/>
      </w:tblPr>
      <w:tblGrid>
        <w:gridCol w:w="1008"/>
        <w:gridCol w:w="1008"/>
        <w:gridCol w:w="1008"/>
        <w:gridCol w:w="1008"/>
        <w:gridCol w:w="1008"/>
        <w:gridCol w:w="1008"/>
        <w:gridCol w:w="1728"/>
      </w:tblGrid>
      <w:tr w:rsidR="007B09C0" w14:paraId="4E8277DA" w14:textId="77777777">
        <w:trPr>
          <w:cantSplit/>
          <w:tblHeader/>
        </w:trPr>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67060D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Timepoint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03F4E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Strand</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7B17CC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Start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F0CA0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End</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2746AE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Region</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735841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Intron Length</w:t>
            </w:r>
          </w:p>
        </w:tc>
        <w:tc>
          <w:tcPr>
            <w:tcW w:w="172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B1A643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Reads (Percentage)</w:t>
            </w:r>
          </w:p>
        </w:tc>
      </w:tr>
      <w:tr w:rsidR="007B09C0" w14:paraId="0D29200B"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E3CCE0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DB972C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74529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18,087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F9079A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18,159</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49750C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03F2E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E8B9D9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18,825 (16.4%)</w:t>
            </w:r>
          </w:p>
        </w:tc>
      </w:tr>
      <w:tr w:rsidR="007B09C0" w14:paraId="48EB2B2A"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F015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33B0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D307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18,189</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9682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18,684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C691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87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495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C5CA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17,670 (15.4%)</w:t>
            </w:r>
          </w:p>
        </w:tc>
      </w:tr>
      <w:tr w:rsidR="007B09C0" w14:paraId="04DBD20B"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E3C2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CA7879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209DFE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7,531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FDFBF1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7,754</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5B2C03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5847C7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223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6A8629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12,319 (10.7%)</w:t>
            </w:r>
          </w:p>
        </w:tc>
      </w:tr>
      <w:tr w:rsidR="007B09C0" w14:paraId="488470A4"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59B8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C785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1637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20,223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CD1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20,419</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66ED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6BC0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8C39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10,583 (9.2%)</w:t>
            </w:r>
          </w:p>
        </w:tc>
      </w:tr>
      <w:tr w:rsidR="007B09C0" w14:paraId="7463882B"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E215E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B6FF07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6947D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4,360</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1F5126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7,454</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1D03F2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D13A26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3,094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54ADF4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7,128 (6.2%)</w:t>
            </w:r>
          </w:p>
        </w:tc>
      </w:tr>
      <w:tr w:rsidR="007B09C0" w14:paraId="30C9C0B5"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BC55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88A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96E6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CCD5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F5D3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837E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1,812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4D3A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6,619 (5.8%)</w:t>
            </w:r>
          </w:p>
        </w:tc>
      </w:tr>
      <w:tr w:rsidR="007B09C0" w14:paraId="7587D81A"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6F2BB5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908EAE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62900B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18,768</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E0CD03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C9D554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ADD699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1,394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B27EBA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5,207 (4.5%)</w:t>
            </w:r>
          </w:p>
        </w:tc>
      </w:tr>
      <w:tr w:rsidR="007B09C0" w14:paraId="488CBE0E"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A627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F72C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2FB2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A169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18,717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11EE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C715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367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5117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3,930 (3.4%)</w:t>
            </w:r>
          </w:p>
        </w:tc>
      </w:tr>
      <w:tr w:rsidR="007B09C0" w14:paraId="4664A9FF"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63EA2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61B273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BD7B7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18,751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237884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20,668</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774277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1BF7D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1,917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20008F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3,870 (3.4%)</w:t>
            </w:r>
          </w:p>
        </w:tc>
      </w:tr>
      <w:tr w:rsidR="007B09C0" w14:paraId="1255DFA6"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A734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63EB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1DCD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C11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13,610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9E79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6BAA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5,803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DCA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2,553 (2.2%)</w:t>
            </w:r>
          </w:p>
        </w:tc>
      </w:tr>
      <w:tr w:rsidR="007B09C0" w14:paraId="18AEE8CF"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718E1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664D75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5A59C9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7515F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12,238</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FD9492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DD91B0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4,431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CEE2FD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2,446 (2.1%)</w:t>
            </w:r>
          </w:p>
        </w:tc>
      </w:tr>
      <w:tr w:rsidR="007B09C0" w14:paraId="4D738404"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6178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1771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1F65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4F4D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22,492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10E7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557A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14,685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F985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1,642 (1.4%)</w:t>
            </w:r>
          </w:p>
        </w:tc>
      </w:tr>
      <w:tr w:rsidR="007B09C0" w14:paraId="1A6050F0"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39C5B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6D4E5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63AB0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1,655</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6A5580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1,964</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2EEF2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9A0A4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8A295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1,395 (1.2%)</w:t>
            </w:r>
          </w:p>
        </w:tc>
      </w:tr>
      <w:tr w:rsidR="007B09C0" w14:paraId="60DF4495"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DBD5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658C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8826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FF83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18,717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262C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4050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10,910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1686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1,391 (1.2%)</w:t>
            </w:r>
          </w:p>
        </w:tc>
      </w:tr>
      <w:tr w:rsidR="007B09C0" w14:paraId="0B9BD4BF"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57010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D0A31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30DB94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18,189</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8A497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18,684</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4311E3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600DF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495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F04F0E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1,124 (1%)</w:t>
            </w:r>
          </w:p>
        </w:tc>
      </w:tr>
      <w:tr w:rsidR="007B09C0" w14:paraId="40B406F4"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D67A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E10F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90E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18,751</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9C36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21,128</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A76A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6ABF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2,377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152D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1,124 (1%)</w:t>
            </w:r>
          </w:p>
        </w:tc>
      </w:tr>
      <w:tr w:rsidR="007B09C0" w14:paraId="3AADB5D3"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57B9A5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1DD552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3176BB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20,223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8C231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20,894</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F2A675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8CB73D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671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279C8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1,208 (1%)</w:t>
            </w:r>
          </w:p>
        </w:tc>
      </w:tr>
    </w:tbl>
    <w:p w14:paraId="35252902" w14:textId="77777777" w:rsidR="007B09C0" w:rsidRDefault="00000000">
      <w:r>
        <w:br w:type="page"/>
      </w:r>
    </w:p>
    <w:p w14:paraId="6DA304E5" w14:textId="77777777" w:rsidR="007B09C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lastRenderedPageBreak/>
        <w:t>Table 2c: Most abundant splice junctions at 72h.p.i</w:t>
      </w:r>
    </w:p>
    <w:tbl>
      <w:tblPr>
        <w:tblW w:w="0" w:type="auto"/>
        <w:tblLayout w:type="fixed"/>
        <w:tblLook w:val="0420" w:firstRow="1" w:lastRow="0" w:firstColumn="0" w:lastColumn="0" w:noHBand="0" w:noVBand="1"/>
      </w:tblPr>
      <w:tblGrid>
        <w:gridCol w:w="1008"/>
        <w:gridCol w:w="1008"/>
        <w:gridCol w:w="1008"/>
        <w:gridCol w:w="1008"/>
        <w:gridCol w:w="1008"/>
        <w:gridCol w:w="1008"/>
        <w:gridCol w:w="1728"/>
      </w:tblGrid>
      <w:tr w:rsidR="007B09C0" w14:paraId="0A893EC4" w14:textId="77777777">
        <w:trPr>
          <w:cantSplit/>
          <w:tblHeader/>
        </w:trPr>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1FFB6D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Timepoint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A16DE8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Strand</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A63BB4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Start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F13A12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End</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F1933C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Region</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4E4030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Intron Length</w:t>
            </w:r>
          </w:p>
        </w:tc>
        <w:tc>
          <w:tcPr>
            <w:tcW w:w="172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A55040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Reads (Percentage)</w:t>
            </w:r>
          </w:p>
        </w:tc>
      </w:tr>
      <w:tr w:rsidR="007B09C0" w14:paraId="797CA41D"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39A91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518A09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CD4798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7,531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E47C3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7,754</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22034A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890327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223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ED1CF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322,677 (15.1%)</w:t>
            </w:r>
          </w:p>
        </w:tc>
      </w:tr>
      <w:tr w:rsidR="007B09C0" w14:paraId="7C2B8EFB"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0E6D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3CA8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E48E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4,360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FC34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7,454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9D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9465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3,094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D6A8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179,607 (8.4%)</w:t>
            </w:r>
          </w:p>
        </w:tc>
      </w:tr>
      <w:tr w:rsidR="007B09C0" w14:paraId="49E7B47A"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E19354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1D0B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D4B53D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18,087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DDD699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18,159</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2291FB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EB3C45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17F40D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161,336 (7.6%)</w:t>
            </w:r>
          </w:p>
        </w:tc>
      </w:tr>
      <w:tr w:rsidR="007B09C0" w14:paraId="0C9CBD23"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3788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37C1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CDFF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18,189</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8DD9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18,684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17E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61DE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495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5265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146,425 (6.9%)</w:t>
            </w:r>
          </w:p>
        </w:tc>
      </w:tr>
      <w:tr w:rsidR="007B09C0" w14:paraId="31F2D87D"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4109FE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CD3905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54A28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20,223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EC283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20,419</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6CF22D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37864A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BB212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93,238 (4.4%)</w:t>
            </w:r>
          </w:p>
        </w:tc>
      </w:tr>
      <w:tr w:rsidR="007B09C0" w14:paraId="12B98D80"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03A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1327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A421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763E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13,610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030B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9C53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5,803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03FB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81,420 (3.8%)</w:t>
            </w:r>
          </w:p>
        </w:tc>
      </w:tr>
      <w:tr w:rsidR="007B09C0" w14:paraId="780918B0"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76338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A4901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37F94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A63D4F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12,238</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2EEDBD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0743FC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4,431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6BEFD5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77,616 (3.6%)</w:t>
            </w:r>
          </w:p>
        </w:tc>
      </w:tr>
      <w:tr w:rsidR="007B09C0" w14:paraId="3EDDD349"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5195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9ECC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934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18,768</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417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D463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AC43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1,394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5E92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45,062 (2.1%)</w:t>
            </w:r>
          </w:p>
        </w:tc>
      </w:tr>
      <w:tr w:rsidR="007B09C0" w14:paraId="329BD632"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EFF5CC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5962BA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D15BA2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1,655</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5942AA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1,964</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03484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9C877D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AAAB98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38,491 (1.8%)</w:t>
            </w:r>
          </w:p>
        </w:tc>
      </w:tr>
      <w:tr w:rsidR="007B09C0" w14:paraId="3DF6D395"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4FC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5C22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583F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39C7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6CBA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0F0D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1,812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409C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38,841 (1.8%)</w:t>
            </w:r>
          </w:p>
        </w:tc>
      </w:tr>
      <w:tr w:rsidR="007B09C0" w14:paraId="683C52DA"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11FC3E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AAA9D4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E5F8C8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29EB64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18,717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DC404F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3FFF1B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367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E7EB5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35,490 (1.7%)</w:t>
            </w:r>
          </w:p>
        </w:tc>
      </w:tr>
      <w:tr w:rsidR="007B09C0" w14:paraId="131B53EC"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364C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D787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2343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AA99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1,616</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86D0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E1</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873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1,312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BBCE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25,041 (1.2%)</w:t>
            </w:r>
          </w:p>
        </w:tc>
      </w:tr>
      <w:tr w:rsidR="007B09C0" w14:paraId="2DACA475"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6F425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504FD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913648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18,751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803D00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20,668</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5507F9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C3BEF5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1,917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25ABA5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26,338 (1.2%)</w:t>
            </w:r>
          </w:p>
        </w:tc>
      </w:tr>
      <w:tr w:rsidR="007B09C0" w14:paraId="536437BE"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DDD1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7AB3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08AD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A36F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12,904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C514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670E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5,097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50CA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21,946 (1%)</w:t>
            </w:r>
          </w:p>
        </w:tc>
      </w:tr>
      <w:tr w:rsidR="007B09C0" w14:paraId="68B7BC31" w14:textId="77777777">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6BB474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9A9F45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80F720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95D71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22,492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668C2A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C0056E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14,685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413051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21,891 (1%)</w:t>
            </w:r>
          </w:p>
        </w:tc>
      </w:tr>
    </w:tbl>
    <w:p w14:paraId="6BBB8667" w14:textId="77777777" w:rsidR="007B09C0" w:rsidRDefault="00000000">
      <w:r>
        <w:br w:type="page"/>
      </w:r>
    </w:p>
    <w:p w14:paraId="14201F1F" w14:textId="77777777" w:rsidR="007B09C0" w:rsidRDefault="00000000">
      <w:pPr>
        <w:pStyle w:val="Heading2"/>
      </w:pPr>
      <w:bookmarkStart w:id="232" w:name="supplementary-materials"/>
      <w:bookmarkEnd w:id="204"/>
      <w:r>
        <w:lastRenderedPageBreak/>
        <w:t>SUPPLEMENTARY MATERIALS</w:t>
      </w:r>
    </w:p>
    <w:p w14:paraId="2F56ABEC" w14:textId="77777777" w:rsidR="007B09C0" w:rsidRDefault="00000000">
      <w:pPr>
        <w:pStyle w:val="FirstParagraph"/>
      </w:pPr>
      <w:r>
        <w:rPr>
          <w:b/>
          <w:bCs/>
        </w:rPr>
        <w:t>Supplementary Table S1A</w:t>
      </w:r>
    </w:p>
    <w:p w14:paraId="2B0E5766" w14:textId="77777777" w:rsidR="007B09C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t>Table S1a: Most Transcriptionally Active Regions of THEV at 12h.p.i</w:t>
      </w:r>
    </w:p>
    <w:tbl>
      <w:tblPr>
        <w:tblW w:w="0" w:type="auto"/>
        <w:tblLayout w:type="fixed"/>
        <w:tblLook w:val="0420" w:firstRow="1" w:lastRow="0" w:firstColumn="0" w:lastColumn="0" w:noHBand="0" w:noVBand="1"/>
      </w:tblPr>
      <w:tblGrid>
        <w:gridCol w:w="1152"/>
        <w:gridCol w:w="1152"/>
        <w:gridCol w:w="1152"/>
        <w:gridCol w:w="1152"/>
        <w:gridCol w:w="1152"/>
      </w:tblGrid>
      <w:tr w:rsidR="007B09C0" w14:paraId="5D1A9830" w14:textId="77777777">
        <w:trPr>
          <w:cantSplit/>
          <w:tblHeader/>
        </w:trPr>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03BB5A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Time</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DB49A1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Region</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48836B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Strand</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8A762D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Total Reads</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887CEF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Percentage</w:t>
            </w:r>
          </w:p>
        </w:tc>
      </w:tr>
      <w:tr w:rsidR="007B09C0" w14:paraId="13BC4938"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4D62D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3D4F60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MLP</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BEEEE9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43E95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235</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5BFB1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38.8%</w:t>
            </w:r>
          </w:p>
        </w:tc>
      </w:tr>
      <w:tr w:rsidR="007B09C0" w14:paraId="673D092E"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1B51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D4C1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BBC5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4DD6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161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E67B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26.6%</w:t>
            </w:r>
          </w:p>
        </w:tc>
      </w:tr>
      <w:tr w:rsidR="007B09C0" w14:paraId="76A19EA6"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B960AA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6241D9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290BB3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56A389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70ADBD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17.2%</w:t>
            </w:r>
          </w:p>
        </w:tc>
      </w:tr>
      <w:tr w:rsidR="007B09C0" w14:paraId="797E0524"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03FC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B069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E4</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988A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C63C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40</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CC5D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6.6%</w:t>
            </w:r>
          </w:p>
        </w:tc>
      </w:tr>
      <w:tr w:rsidR="007B09C0" w14:paraId="67E71CCB"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2983FF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5DA092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Unassigned</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89DAF6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45DD50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EC287F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6.6%</w:t>
            </w:r>
          </w:p>
        </w:tc>
      </w:tr>
      <w:tr w:rsidR="007B09C0" w14:paraId="37675660"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809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93F4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E33C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54C1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20</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4B16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3.3%</w:t>
            </w:r>
          </w:p>
        </w:tc>
      </w:tr>
      <w:tr w:rsidR="007B09C0" w14:paraId="530BE0B8"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269680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C9D05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IM</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94B02C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DB696B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BFA43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0.8%</w:t>
            </w:r>
          </w:p>
        </w:tc>
      </w:tr>
    </w:tbl>
    <w:p w14:paraId="09B8CDA9" w14:textId="77777777" w:rsidR="007B09C0" w:rsidRDefault="00000000">
      <w:pPr>
        <w:pStyle w:val="BodyText"/>
      </w:pPr>
      <w:r>
        <w:rPr>
          <w:b/>
          <w:bCs/>
        </w:rPr>
        <w:t>Supplementary Table S1B</w:t>
      </w:r>
    </w:p>
    <w:p w14:paraId="11B69108" w14:textId="77777777" w:rsidR="007B09C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t>Table S1b: Most Transcriptionally Active Regions of THEV at 24h.p.i</w:t>
      </w:r>
    </w:p>
    <w:tbl>
      <w:tblPr>
        <w:tblW w:w="0" w:type="auto"/>
        <w:tblLayout w:type="fixed"/>
        <w:tblLook w:val="0420" w:firstRow="1" w:lastRow="0" w:firstColumn="0" w:lastColumn="0" w:noHBand="0" w:noVBand="1"/>
      </w:tblPr>
      <w:tblGrid>
        <w:gridCol w:w="1152"/>
        <w:gridCol w:w="1152"/>
        <w:gridCol w:w="1152"/>
        <w:gridCol w:w="1152"/>
        <w:gridCol w:w="1152"/>
      </w:tblGrid>
      <w:tr w:rsidR="007B09C0" w14:paraId="6AF59864" w14:textId="77777777">
        <w:trPr>
          <w:cantSplit/>
          <w:tblHeader/>
        </w:trPr>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3E6A21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Time</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1E44EE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Region</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EB4B16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Strand</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506144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Total Reads</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543F40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Percentage</w:t>
            </w:r>
          </w:p>
        </w:tc>
      </w:tr>
      <w:tr w:rsidR="007B09C0" w14:paraId="0D3CB046"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AE42B1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55E77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MLP</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09CF56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07E527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52,589</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92EA35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45.7%</w:t>
            </w:r>
          </w:p>
        </w:tc>
      </w:tr>
      <w:tr w:rsidR="007B09C0" w14:paraId="6BA5A283"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3305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5B4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E3</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5E08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2A9E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29,208</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CD21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25.4%</w:t>
            </w:r>
          </w:p>
        </w:tc>
      </w:tr>
      <w:tr w:rsidR="007B09C0" w14:paraId="00CD139D"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C585EB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5369EA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E2</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B72008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F8C19C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27,833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CC5F17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24.2%</w:t>
            </w:r>
          </w:p>
        </w:tc>
      </w:tr>
      <w:tr w:rsidR="007B09C0" w14:paraId="2F436487"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6161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B83E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0BFD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B688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2,724</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6C8D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w:t>
            </w:r>
          </w:p>
        </w:tc>
      </w:tr>
      <w:tr w:rsidR="007B09C0" w14:paraId="733D63B3"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745E1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64A8A6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Unassigned</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4AC301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BCBAD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1,313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F57B81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w:t>
            </w:r>
          </w:p>
        </w:tc>
      </w:tr>
      <w:tr w:rsidR="007B09C0" w14:paraId="73ABBBB2"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6D01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9411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IM</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3078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207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744</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B14D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0.6%</w:t>
            </w:r>
          </w:p>
        </w:tc>
      </w:tr>
      <w:tr w:rsidR="007B09C0" w14:paraId="633778E8"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4C870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8E5495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F3BB67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D3087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664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AF8509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0.6%</w:t>
            </w:r>
          </w:p>
        </w:tc>
      </w:tr>
    </w:tbl>
    <w:p w14:paraId="6226445B" w14:textId="77777777" w:rsidR="007B09C0" w:rsidRDefault="00000000">
      <w:pPr>
        <w:pStyle w:val="BodyText"/>
      </w:pPr>
      <w:r>
        <w:rPr>
          <w:b/>
          <w:bCs/>
        </w:rPr>
        <w:t>Supplementary Table S1C</w:t>
      </w:r>
    </w:p>
    <w:p w14:paraId="71193C5C" w14:textId="77777777" w:rsidR="007B09C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t>Table S1c: Most Transcriptionally Active Regions of THEV at 72h.p.i</w:t>
      </w:r>
    </w:p>
    <w:tbl>
      <w:tblPr>
        <w:tblW w:w="0" w:type="auto"/>
        <w:tblLayout w:type="fixed"/>
        <w:tblLook w:val="0420" w:firstRow="1" w:lastRow="0" w:firstColumn="0" w:lastColumn="0" w:noHBand="0" w:noVBand="1"/>
      </w:tblPr>
      <w:tblGrid>
        <w:gridCol w:w="1152"/>
        <w:gridCol w:w="1152"/>
        <w:gridCol w:w="1152"/>
        <w:gridCol w:w="1152"/>
        <w:gridCol w:w="1152"/>
      </w:tblGrid>
      <w:tr w:rsidR="007B09C0" w14:paraId="77D5ADE8" w14:textId="77777777">
        <w:trPr>
          <w:cantSplit/>
          <w:tblHeader/>
        </w:trPr>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02D857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Time</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D6508C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Region</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80FAF1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Strand</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CBBC5B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Total Reads</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A9BD8B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Percentage</w:t>
            </w:r>
          </w:p>
        </w:tc>
      </w:tr>
      <w:tr w:rsidR="007B09C0" w14:paraId="7ECFB3CB"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7D9DC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D1AEF4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MLP</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D5A46A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55D9B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1,436,199</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78E729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67.3%</w:t>
            </w:r>
          </w:p>
        </w:tc>
      </w:tr>
      <w:tr w:rsidR="007B09C0" w14:paraId="1C71F1D2"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16CE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AD06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B38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5FD6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304,191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6936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14.3%</w:t>
            </w:r>
          </w:p>
        </w:tc>
      </w:tr>
      <w:tr w:rsidR="007B09C0" w14:paraId="2C59A5D8"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56D47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022990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555E4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0FE2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271,310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46F493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12.7%</w:t>
            </w:r>
          </w:p>
        </w:tc>
      </w:tr>
      <w:tr w:rsidR="007B09C0" w14:paraId="5AB1DB11"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C0C8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BF0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278E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4744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74,135</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C38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3.5%</w:t>
            </w:r>
          </w:p>
        </w:tc>
      </w:tr>
      <w:tr w:rsidR="007B09C0" w14:paraId="013CBEF1"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42E05A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49B8F6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Unassigned</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ED9B4B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F7B1B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28,921</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68B6E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w:t>
            </w:r>
          </w:p>
        </w:tc>
      </w:tr>
      <w:tr w:rsidR="007B09C0" w14:paraId="07707611"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5E36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lastRenderedPageBreak/>
              <w:t>72hpi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143E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IM</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5D7D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5D46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14,482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6A8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0.7%</w:t>
            </w:r>
          </w:p>
        </w:tc>
      </w:tr>
      <w:tr w:rsidR="007B09C0" w14:paraId="658C8ED0" w14:textId="77777777">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6E266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CC4B23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F5853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603FB1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3,568</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1C45F6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0.2%</w:t>
            </w:r>
          </w:p>
        </w:tc>
      </w:tr>
    </w:tbl>
    <w:p w14:paraId="5C4FBBB2" w14:textId="77777777" w:rsidR="007B09C0" w:rsidRDefault="00000000">
      <w:pPr>
        <w:pStyle w:val="BodyText"/>
      </w:pPr>
      <w:r>
        <w:rPr>
          <w:b/>
          <w:bCs/>
        </w:rPr>
        <w:t>Supplementary Table S2</w:t>
      </w:r>
    </w:p>
    <w:p w14:paraId="79E08F5A" w14:textId="77777777" w:rsidR="007B09C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S2: Mapping Transcript TTS with Closest Polyadenylation Signal</w:t>
      </w:r>
    </w:p>
    <w:tbl>
      <w:tblPr>
        <w:tblW w:w="0" w:type="auto"/>
        <w:jc w:val="center"/>
        <w:tblLayout w:type="fixed"/>
        <w:tblLook w:val="0420" w:firstRow="1" w:lastRow="0" w:firstColumn="0" w:lastColumn="0" w:noHBand="0" w:noVBand="1"/>
      </w:tblPr>
      <w:tblGrid>
        <w:gridCol w:w="1152"/>
        <w:gridCol w:w="1152"/>
        <w:gridCol w:w="2880"/>
        <w:gridCol w:w="1152"/>
        <w:gridCol w:w="2160"/>
      </w:tblGrid>
      <w:tr w:rsidR="007B09C0" w14:paraId="2FD41E80" w14:textId="77777777">
        <w:trPr>
          <w:tblHeader/>
          <w:jc w:val="center"/>
        </w:trPr>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6E85AE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16"/>
                <w:szCs w:val="16"/>
              </w:rPr>
              <w:t>Region</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AF4C08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16"/>
                <w:szCs w:val="16"/>
              </w:rPr>
              <w:t>Sub Region</w:t>
            </w:r>
          </w:p>
        </w:tc>
        <w:tc>
          <w:tcPr>
            <w:tcW w:w="28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A8A44F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16"/>
                <w:szCs w:val="16"/>
              </w:rPr>
              <w:t>Transcripts</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583CC3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16"/>
                <w:szCs w:val="16"/>
              </w:rPr>
              <w:t>TTS</w:t>
            </w:r>
          </w:p>
        </w:tc>
        <w:tc>
          <w:tcPr>
            <w:tcW w:w="216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C3DF45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16"/>
                <w:szCs w:val="16"/>
              </w:rPr>
              <w:t>Nearest ‘AAUAAA’ TTS signal (location refers to 'U' in the sequence)</w:t>
            </w:r>
          </w:p>
        </w:tc>
      </w:tr>
      <w:tr w:rsidR="007B09C0" w14:paraId="327769F8"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7A2ED5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E1</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78F2F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E1</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B0D89A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TRXPT_1, TRXPT_2, TRXPT_3, TRXPT_4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167A88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2,325</w:t>
            </w:r>
          </w:p>
        </w:tc>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0B95ED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2,323</w:t>
            </w:r>
          </w:p>
        </w:tc>
      </w:tr>
      <w:tr w:rsidR="007B09C0" w14:paraId="01EBB648"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9141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50E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E2A</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825E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TRXPT_21, TRXPT_21B</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3A7E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16,934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D023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16,950</w:t>
            </w:r>
          </w:p>
        </w:tc>
      </w:tr>
      <w:tr w:rsidR="007B09C0" w14:paraId="5EFEEAF1"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ABC8CA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E2/IM</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E6C816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E2B/IM</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3ACB5F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TRXPT_5, TRXPT_6, TRXPT_7, TRXPT_31</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CCA58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2,334</w:t>
            </w:r>
          </w:p>
        </w:tc>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CF6469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2,333</w:t>
            </w:r>
          </w:p>
        </w:tc>
      </w:tr>
      <w:tr w:rsidR="007B09C0" w14:paraId="3BFD3677"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802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E3</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3135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E3A</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A3D3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TRXPT_22, TRXPT_24</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C02F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22,491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A5AE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22,458 (AGUAAA)</w:t>
            </w:r>
          </w:p>
        </w:tc>
      </w:tr>
      <w:tr w:rsidR="007B09C0" w14:paraId="372B86AB"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1F4D1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7DC7D3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E3B</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BC5A0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TRXPT_23, TRXPT_25, TRXPT_25B, TRXPT_26, TRXPT_30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4D5CCF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23,884</w:t>
            </w:r>
          </w:p>
        </w:tc>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924786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23,889</w:t>
            </w:r>
          </w:p>
        </w:tc>
      </w:tr>
      <w:tr w:rsidR="007B09C0" w14:paraId="106C2D08"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2F0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E3</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A0DE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E3C</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36CB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TRXPT_27</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FA67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25,168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FD3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25,166</w:t>
            </w:r>
          </w:p>
        </w:tc>
      </w:tr>
      <w:tr w:rsidR="007B09C0" w14:paraId="75F697E1"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1083DA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32473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E4</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7E4275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TRXPT_28</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6C5D3D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25,192</w:t>
            </w:r>
          </w:p>
        </w:tc>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5D223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25,203</w:t>
            </w:r>
          </w:p>
        </w:tc>
      </w:tr>
      <w:tr w:rsidR="007B09C0" w14:paraId="24A61438"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D954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MLTU</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4153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L1</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EABB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TRXPT_8</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189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10,549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250E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10,537</w:t>
            </w:r>
          </w:p>
        </w:tc>
      </w:tr>
      <w:tr w:rsidR="007B09C0" w14:paraId="4F307C04"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262769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MLTU</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66B8AC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L2</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6B859B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TRXPT_16, TRXPT_17</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956EF1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12,709</w:t>
            </w:r>
          </w:p>
        </w:tc>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71F19E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w:t>
            </w:r>
          </w:p>
        </w:tc>
      </w:tr>
      <w:tr w:rsidR="007B09C0" w14:paraId="53C534F7"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296E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MLTU</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3A92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L3</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E295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TRXPT_14, TRXPT_20</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3FFF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16,870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E692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16,903</w:t>
            </w:r>
          </w:p>
        </w:tc>
      </w:tr>
      <w:tr w:rsidR="007B09C0" w14:paraId="7C6CE920"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F8DD73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MLTU</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F868A5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L4</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775DCE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TRXPT_9, TRXPT_10, TRXPT_11, TRXPT_13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FA89E0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22,116</w:t>
            </w:r>
          </w:p>
        </w:tc>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2C4368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22,098 (AAGAAA)</w:t>
            </w:r>
          </w:p>
        </w:tc>
      </w:tr>
      <w:tr w:rsidR="007B09C0" w14:paraId="452DE058"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87C2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MLTU</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F532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L5</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61CE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TRXPT_12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F3E3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25,168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32A6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16"/>
                <w:szCs w:val="16"/>
              </w:rPr>
              <w:t>25,166</w:t>
            </w:r>
          </w:p>
        </w:tc>
      </w:tr>
    </w:tbl>
    <w:p w14:paraId="0C047BA5" w14:textId="77777777" w:rsidR="007B09C0" w:rsidRDefault="00000000">
      <w:pPr>
        <w:pStyle w:val="BodyText"/>
      </w:pPr>
      <w:r>
        <w:rPr>
          <w:b/>
          <w:bCs/>
        </w:rPr>
        <w:t>Supplementary Table S3</w:t>
      </w:r>
    </w:p>
    <w:p w14:paraId="23081D18" w14:textId="77777777" w:rsidR="007B09C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Table S3: The Encoded Proteins and Coding Potential of THEV Transcripts</w:t>
      </w:r>
    </w:p>
    <w:tbl>
      <w:tblPr>
        <w:tblW w:w="0" w:type="auto"/>
        <w:jc w:val="center"/>
        <w:tblLayout w:type="fixed"/>
        <w:tblLook w:val="0420" w:firstRow="1" w:lastRow="0" w:firstColumn="0" w:lastColumn="0" w:noHBand="0" w:noVBand="1"/>
      </w:tblPr>
      <w:tblGrid>
        <w:gridCol w:w="1152"/>
        <w:gridCol w:w="1152"/>
        <w:gridCol w:w="1152"/>
        <w:gridCol w:w="1152"/>
        <w:gridCol w:w="1152"/>
        <w:gridCol w:w="1152"/>
        <w:gridCol w:w="2880"/>
      </w:tblGrid>
      <w:tr w:rsidR="007B09C0" w14:paraId="0636D745" w14:textId="77777777">
        <w:trPr>
          <w:tblHeader/>
          <w:jc w:val="center"/>
        </w:trPr>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950E56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20"/>
                <w:szCs w:val="20"/>
              </w:rPr>
              <w:t>mRNA</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F7C94E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20"/>
                <w:szCs w:val="20"/>
              </w:rPr>
              <w:t>Primary Product</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969338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20"/>
                <w:szCs w:val="20"/>
              </w:rPr>
              <w:t>Size</w:t>
            </w:r>
            <w:r>
              <w:rPr>
                <w:rFonts w:ascii="Arial" w:eastAsia="Arial" w:hAnsi="Arial" w:cs="Arial"/>
                <w:b/>
                <w:color w:val="000000"/>
                <w:sz w:val="20"/>
                <w:szCs w:val="20"/>
              </w:rPr>
              <w:br/>
              <w:t>(</w:t>
            </w:r>
            <w:proofErr w:type="spellStart"/>
            <w:r>
              <w:rPr>
                <w:rFonts w:ascii="Arial" w:eastAsia="Arial" w:hAnsi="Arial" w:cs="Arial"/>
                <w:b/>
                <w:color w:val="000000"/>
                <w:sz w:val="20"/>
                <w:szCs w:val="20"/>
              </w:rPr>
              <w:t>kDa</w:t>
            </w:r>
            <w:proofErr w:type="spellEnd"/>
            <w:r>
              <w:rPr>
                <w:rFonts w:ascii="Arial" w:eastAsia="Arial" w:hAnsi="Arial" w:cs="Arial"/>
                <w:b/>
                <w:color w:val="000000"/>
                <w:sz w:val="20"/>
                <w:szCs w:val="20"/>
              </w:rPr>
              <w:t>)</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3EA21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20"/>
                <w:szCs w:val="20"/>
              </w:rPr>
              <w:t>Number of</w:t>
            </w:r>
            <w:r>
              <w:rPr>
                <w:rFonts w:ascii="Arial" w:eastAsia="Arial" w:hAnsi="Arial" w:cs="Arial"/>
                <w:b/>
                <w:color w:val="000000"/>
                <w:sz w:val="20"/>
                <w:szCs w:val="20"/>
              </w:rPr>
              <w:br/>
              <w:t>Residues</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812121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20"/>
                <w:szCs w:val="20"/>
              </w:rPr>
              <w:t>Start Codon</w:t>
            </w:r>
            <w:r>
              <w:rPr>
                <w:rFonts w:ascii="Arial" w:eastAsia="Arial" w:hAnsi="Arial" w:cs="Arial"/>
                <w:b/>
                <w:color w:val="000000"/>
                <w:sz w:val="20"/>
                <w:szCs w:val="20"/>
              </w:rPr>
              <w:br/>
              <w:t>Position</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84CE9F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20"/>
                <w:szCs w:val="20"/>
              </w:rPr>
              <w:t>Stop Codon</w:t>
            </w:r>
            <w:r>
              <w:rPr>
                <w:rFonts w:ascii="Arial" w:eastAsia="Arial" w:hAnsi="Arial" w:cs="Arial"/>
                <w:b/>
                <w:color w:val="000000"/>
                <w:sz w:val="20"/>
                <w:szCs w:val="20"/>
              </w:rPr>
              <w:br/>
              <w:t>Position</w:t>
            </w:r>
          </w:p>
        </w:tc>
        <w:tc>
          <w:tcPr>
            <w:tcW w:w="28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9B8EBB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b/>
                <w:color w:val="000000"/>
                <w:sz w:val="20"/>
                <w:szCs w:val="20"/>
              </w:rPr>
              <w:t>Downstream</w:t>
            </w:r>
            <w:r>
              <w:rPr>
                <w:rFonts w:ascii="Arial" w:eastAsia="Arial" w:hAnsi="Arial" w:cs="Arial"/>
                <w:b/>
                <w:color w:val="000000"/>
                <w:sz w:val="20"/>
                <w:szCs w:val="20"/>
              </w:rPr>
              <w:br/>
              <w:t>Coding Potential</w:t>
            </w:r>
          </w:p>
        </w:tc>
      </w:tr>
      <w:tr w:rsidR="007B09C0" w14:paraId="2CB39CED"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ED301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TRXPT_1</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65B64E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ORF9</w:t>
            </w:r>
            <w:r>
              <w:rPr>
                <w:rFonts w:ascii="Arial" w:eastAsia="Arial" w:hAnsi="Arial" w:cs="Arial"/>
                <w:color w:val="000000"/>
                <w:sz w:val="20"/>
                <w:szCs w:val="20"/>
                <w:vertAlign w:val="superscript"/>
              </w:rPr>
              <w:t>new</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3BF89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17.9</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6BCC7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160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3ABD5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211</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F7F22C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2312</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B64FFB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Hyd</w:t>
            </w:r>
            <w:proofErr w:type="spellEnd"/>
            <w:r>
              <w:rPr>
                <w:rFonts w:ascii="Arial" w:eastAsia="Arial" w:hAnsi="Arial" w:cs="Arial"/>
                <w:color w:val="000000"/>
                <w:sz w:val="20"/>
                <w:szCs w:val="20"/>
              </w:rPr>
              <w:t>, ORF4</w:t>
            </w:r>
          </w:p>
        </w:tc>
      </w:tr>
      <w:tr w:rsidR="007B09C0" w14:paraId="1EE5F1B8"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7EA7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AC42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ORF10</w:t>
            </w:r>
            <w:r>
              <w:rPr>
                <w:rFonts w:ascii="Arial" w:eastAsia="Arial" w:hAnsi="Arial" w:cs="Arial"/>
                <w:color w:val="000000"/>
                <w:sz w:val="20"/>
                <w:szCs w:val="20"/>
                <w:vertAlign w:val="superscript"/>
              </w:rPr>
              <w:t>new</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4D03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66.4</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5639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597</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A70D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211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8ECC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2312</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FAEE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Hyd</w:t>
            </w:r>
            <w:proofErr w:type="spellEnd"/>
            <w:r>
              <w:rPr>
                <w:rFonts w:ascii="Arial" w:eastAsia="Arial" w:hAnsi="Arial" w:cs="Arial"/>
                <w:color w:val="000000"/>
                <w:sz w:val="20"/>
                <w:szCs w:val="20"/>
              </w:rPr>
              <w:t>, ORF4</w:t>
            </w:r>
          </w:p>
        </w:tc>
      </w:tr>
      <w:tr w:rsidR="007B09C0" w14:paraId="5EACFD10"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676E7D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TRXPT_2B</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AA95F0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eORF1</w:t>
            </w:r>
            <w:r>
              <w:rPr>
                <w:rFonts w:ascii="Arial" w:eastAsia="Arial" w:hAnsi="Arial" w:cs="Arial"/>
                <w:color w:val="000000"/>
                <w:sz w:val="20"/>
                <w:szCs w:val="20"/>
                <w:vertAlign w:val="superscript"/>
              </w:rPr>
              <w:t>L</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EAF584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64.3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7DB43C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580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1C355C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1965</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DBD6C4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1953</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6EFF59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Hyd</w:t>
            </w:r>
            <w:proofErr w:type="spellEnd"/>
            <w:r>
              <w:rPr>
                <w:rFonts w:ascii="Arial" w:eastAsia="Arial" w:hAnsi="Arial" w:cs="Arial"/>
                <w:color w:val="000000"/>
                <w:sz w:val="20"/>
                <w:szCs w:val="20"/>
              </w:rPr>
              <w:t>, ORF4</w:t>
            </w:r>
          </w:p>
        </w:tc>
      </w:tr>
      <w:tr w:rsidR="007B09C0" w14:paraId="1320B90B"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547E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TRXPT_3</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40A6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ORF4</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03F6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13.1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D236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115</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80E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211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2379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2312</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BB0F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Hyd</w:t>
            </w:r>
            <w:proofErr w:type="spellEnd"/>
          </w:p>
        </w:tc>
      </w:tr>
      <w:tr w:rsidR="007B09C0" w14:paraId="0082F591"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9678F3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lastRenderedPageBreak/>
              <w:t>TRXPT_4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4EE485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ORF11</w:t>
            </w:r>
            <w:r>
              <w:rPr>
                <w:rFonts w:ascii="Arial" w:eastAsia="Arial" w:hAnsi="Arial" w:cs="Arial"/>
                <w:color w:val="000000"/>
                <w:sz w:val="20"/>
                <w:szCs w:val="20"/>
                <w:vertAlign w:val="superscript"/>
              </w:rPr>
              <w:t>new</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459E1C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15.9</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737ADF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143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E1AB82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211</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218541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1953</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5EC39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Hyd</w:t>
            </w:r>
            <w:proofErr w:type="spellEnd"/>
            <w:r>
              <w:rPr>
                <w:rFonts w:ascii="Arial" w:eastAsia="Arial" w:hAnsi="Arial" w:cs="Arial"/>
                <w:color w:val="000000"/>
                <w:sz w:val="20"/>
                <w:szCs w:val="20"/>
              </w:rPr>
              <w:t>, ORF4</w:t>
            </w:r>
          </w:p>
        </w:tc>
      </w:tr>
      <w:tr w:rsidR="007B09C0" w14:paraId="4EFE7657"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3708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TRXPT_5</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FBA8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IVa2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31AF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42.3</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F4F3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371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F2C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3616</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93A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2334</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4459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6174FAFD"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30EC23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TRXPT_6</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83CC2C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pTP</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E09BC4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70.5</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68934D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597</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8BD84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10995</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98F609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6765</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C7A0DE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Ad-pol</w:t>
            </w:r>
          </w:p>
        </w:tc>
      </w:tr>
      <w:tr w:rsidR="007B09C0" w14:paraId="14BEB625"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D971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TRXPT_7</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A761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pTP</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152A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70.5</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CCC1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597</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DD4F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10995</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FB5F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6765</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47AF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Ad-pol</w:t>
            </w:r>
          </w:p>
        </w:tc>
      </w:tr>
      <w:tr w:rsidR="007B09C0" w14:paraId="5FD63638"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5E5D7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TRXPT_8</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633942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52K</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C6E5B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33.8</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66B57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300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F4D050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8570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C6B31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9472</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9D2320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5F177BDA"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AEFF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TRXPT_9</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4A69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pVII</w:t>
            </w:r>
            <w:proofErr w:type="spellEnd"/>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853E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13.2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7F60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120</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7137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12347</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34FE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12709</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CC17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pX</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pVI</w:t>
            </w:r>
            <w:proofErr w:type="spellEnd"/>
            <w:r>
              <w:rPr>
                <w:rFonts w:ascii="Arial" w:eastAsia="Arial" w:hAnsi="Arial" w:cs="Arial"/>
                <w:color w:val="000000"/>
                <w:sz w:val="20"/>
                <w:szCs w:val="20"/>
              </w:rPr>
              <w:t xml:space="preserve">, hexon, </w:t>
            </w:r>
            <w:proofErr w:type="spellStart"/>
            <w:r>
              <w:rPr>
                <w:rFonts w:ascii="Arial" w:eastAsia="Arial" w:hAnsi="Arial" w:cs="Arial"/>
                <w:color w:val="000000"/>
                <w:sz w:val="20"/>
                <w:szCs w:val="20"/>
              </w:rPr>
              <w:t>eProt</w:t>
            </w:r>
            <w:proofErr w:type="spellEnd"/>
            <w:r>
              <w:rPr>
                <w:rFonts w:ascii="Arial" w:eastAsia="Arial" w:hAnsi="Arial" w:cs="Arial"/>
                <w:color w:val="000000"/>
                <w:sz w:val="20"/>
                <w:szCs w:val="20"/>
              </w:rPr>
              <w:t xml:space="preserve">, ORF12, </w:t>
            </w:r>
            <w:proofErr w:type="spellStart"/>
            <w:r>
              <w:rPr>
                <w:rFonts w:ascii="Arial" w:eastAsia="Arial" w:hAnsi="Arial" w:cs="Arial"/>
                <w:color w:val="000000"/>
                <w:sz w:val="20"/>
                <w:szCs w:val="20"/>
              </w:rPr>
              <w:t>pVIII</w:t>
            </w:r>
            <w:proofErr w:type="spellEnd"/>
            <w:r>
              <w:rPr>
                <w:rFonts w:ascii="Arial" w:eastAsia="Arial" w:hAnsi="Arial" w:cs="Arial"/>
                <w:color w:val="000000"/>
                <w:sz w:val="20"/>
                <w:szCs w:val="20"/>
              </w:rPr>
              <w:t>, eE3</w:t>
            </w:r>
          </w:p>
        </w:tc>
      </w:tr>
      <w:tr w:rsidR="007B09C0" w14:paraId="3365325B"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2F730D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TRXPT_10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18748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pVII</w:t>
            </w:r>
            <w:proofErr w:type="spellEnd"/>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53A43A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13.2</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741CF0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2B149D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12347</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669A8D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12709</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E7E6E9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pX</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pVI</w:t>
            </w:r>
            <w:proofErr w:type="spellEnd"/>
            <w:r>
              <w:rPr>
                <w:rFonts w:ascii="Arial" w:eastAsia="Arial" w:hAnsi="Arial" w:cs="Arial"/>
                <w:color w:val="000000"/>
                <w:sz w:val="20"/>
                <w:szCs w:val="20"/>
              </w:rPr>
              <w:t xml:space="preserve">, hexon, </w:t>
            </w:r>
            <w:proofErr w:type="spellStart"/>
            <w:r>
              <w:rPr>
                <w:rFonts w:ascii="Arial" w:eastAsia="Arial" w:hAnsi="Arial" w:cs="Arial"/>
                <w:color w:val="000000"/>
                <w:sz w:val="20"/>
                <w:szCs w:val="20"/>
              </w:rPr>
              <w:t>eProt</w:t>
            </w:r>
            <w:proofErr w:type="spellEnd"/>
            <w:r>
              <w:rPr>
                <w:rFonts w:ascii="Arial" w:eastAsia="Arial" w:hAnsi="Arial" w:cs="Arial"/>
                <w:color w:val="000000"/>
                <w:sz w:val="20"/>
                <w:szCs w:val="20"/>
              </w:rPr>
              <w:t xml:space="preserve">, ORF12, </w:t>
            </w:r>
            <w:proofErr w:type="spellStart"/>
            <w:r>
              <w:rPr>
                <w:rFonts w:ascii="Arial" w:eastAsia="Arial" w:hAnsi="Arial" w:cs="Arial"/>
                <w:color w:val="000000"/>
                <w:sz w:val="20"/>
                <w:szCs w:val="20"/>
              </w:rPr>
              <w:t>pVIII</w:t>
            </w:r>
            <w:proofErr w:type="spellEnd"/>
            <w:r>
              <w:rPr>
                <w:rFonts w:ascii="Arial" w:eastAsia="Arial" w:hAnsi="Arial" w:cs="Arial"/>
                <w:color w:val="000000"/>
                <w:sz w:val="20"/>
                <w:szCs w:val="20"/>
              </w:rPr>
              <w:t>, eE3</w:t>
            </w:r>
          </w:p>
        </w:tc>
      </w:tr>
      <w:tr w:rsidR="007B09C0" w14:paraId="65E6DC85"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999E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TRXPT_11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34D9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Hexon (II)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4D66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101.1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0FB0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906</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A8FA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13610</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291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16330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75A0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eProt</w:t>
            </w:r>
            <w:proofErr w:type="spellEnd"/>
            <w:r>
              <w:rPr>
                <w:rFonts w:ascii="Arial" w:eastAsia="Arial" w:hAnsi="Arial" w:cs="Arial"/>
                <w:color w:val="000000"/>
                <w:sz w:val="20"/>
                <w:szCs w:val="20"/>
              </w:rPr>
              <w:t xml:space="preserve">, ORF12, e33K, </w:t>
            </w:r>
            <w:proofErr w:type="spellStart"/>
            <w:r>
              <w:rPr>
                <w:rFonts w:ascii="Arial" w:eastAsia="Arial" w:hAnsi="Arial" w:cs="Arial"/>
                <w:color w:val="000000"/>
                <w:sz w:val="20"/>
                <w:szCs w:val="20"/>
              </w:rPr>
              <w:t>pVIII</w:t>
            </w:r>
            <w:proofErr w:type="spellEnd"/>
            <w:r>
              <w:rPr>
                <w:rFonts w:ascii="Arial" w:eastAsia="Arial" w:hAnsi="Arial" w:cs="Arial"/>
                <w:color w:val="000000"/>
                <w:sz w:val="20"/>
                <w:szCs w:val="20"/>
              </w:rPr>
              <w:t>, eE3</w:t>
            </w:r>
          </w:p>
        </w:tc>
      </w:tr>
      <w:tr w:rsidR="007B09C0" w14:paraId="45E78377"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4A6C9C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TRXPT_12</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D98EED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Fiber (IV)</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F0F12A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49</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4C8AF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454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37C9CF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22519</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9FA5F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23883</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DB00CC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ORF7</w:t>
            </w:r>
          </w:p>
        </w:tc>
      </w:tr>
      <w:tr w:rsidR="007B09C0" w14:paraId="6A531908"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B3D2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TRXPT_13</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5E19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pVIII</w:t>
            </w:r>
            <w:proofErr w:type="spellEnd"/>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A20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21.8</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61D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200</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5A47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20769</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3F1C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21371</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02DA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eE3</w:t>
            </w:r>
          </w:p>
        </w:tc>
      </w:tr>
      <w:tr w:rsidR="007B09C0" w14:paraId="51F79542"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0F433C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TRXPT_14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7445E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Hexon (II)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AA36C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101.1</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0499A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906</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286A2C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13610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220B99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16330</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C7BBC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45EDA336"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5D6A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TRXPT_15</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877B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4B5E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2B79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99B2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31B8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533B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55EBC8DD"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9B1D2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TRXPT_16</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1B9D5B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pIIIa</w:t>
            </w:r>
            <w:proofErr w:type="spellEnd"/>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1483C3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57.6</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3C1F4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505</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C88778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9462</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A5D56C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10979</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D5B0C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 xml:space="preserve">Penton (III), </w:t>
            </w:r>
            <w:proofErr w:type="spellStart"/>
            <w:r>
              <w:rPr>
                <w:rFonts w:ascii="Arial" w:eastAsia="Arial" w:hAnsi="Arial" w:cs="Arial"/>
                <w:color w:val="000000"/>
                <w:sz w:val="20"/>
                <w:szCs w:val="20"/>
              </w:rPr>
              <w:t>pVII</w:t>
            </w:r>
            <w:proofErr w:type="spellEnd"/>
          </w:p>
        </w:tc>
      </w:tr>
      <w:tr w:rsidR="007B09C0" w14:paraId="796A8B1C"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5A8D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TRXPT_17</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A2E4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Penton (III)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EE15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50.8</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6B3B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448</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A7FA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11001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F03C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12347</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0BD4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006C3F5B"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767991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TRXPT_18</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C692B8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pVII</w:t>
            </w:r>
            <w:proofErr w:type="spellEnd"/>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9B78C8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13.2</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1979AA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157AB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12347</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311D49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12709</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146B7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61C889FB"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7283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TRXPT_19</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F0C5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85D2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AD0A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3599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0648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E2A4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687B420F"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562581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8DB735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pX</w:t>
            </w:r>
            <w:proofErr w:type="spellEnd"/>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5E5389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6.1</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5B893C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58</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50934F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12712</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D41F07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12888</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5B33EC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pVI</w:t>
            </w:r>
            <w:proofErr w:type="spellEnd"/>
            <w:r>
              <w:rPr>
                <w:rFonts w:ascii="Arial" w:eastAsia="Arial" w:hAnsi="Arial" w:cs="Arial"/>
                <w:color w:val="000000"/>
                <w:sz w:val="20"/>
                <w:szCs w:val="20"/>
              </w:rPr>
              <w:t>, hexon</w:t>
            </w:r>
          </w:p>
        </w:tc>
      </w:tr>
      <w:tr w:rsidR="007B09C0" w14:paraId="0F98EB91"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2326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3B9E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DBP</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EFC9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43.3</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D703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380</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5F63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18186</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9EA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16973</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88A9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304AB936"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891DC0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TRXPT_21B</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EB4291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tDBP</w:t>
            </w:r>
            <w:r>
              <w:rPr>
                <w:rFonts w:ascii="Arial" w:eastAsia="Arial" w:hAnsi="Arial" w:cs="Arial"/>
                <w:color w:val="000000"/>
                <w:sz w:val="20"/>
                <w:szCs w:val="20"/>
                <w:vertAlign w:val="superscript"/>
              </w:rPr>
              <w:t>S</w:t>
            </w:r>
            <w:proofErr w:type="spellEnd"/>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099BBD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39.3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4C6ED9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346</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E9550D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18013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14BD8B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16973</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5C4F72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0591EB14"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013E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7484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8.3KII</w:t>
            </w:r>
            <w:r>
              <w:rPr>
                <w:rFonts w:ascii="Arial" w:eastAsia="Arial" w:hAnsi="Arial" w:cs="Arial"/>
                <w:color w:val="000000"/>
                <w:sz w:val="20"/>
                <w:szCs w:val="20"/>
                <w:vertAlign w:val="superscript"/>
              </w:rPr>
              <w:t>new</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B8AD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8.6</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AB19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73</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C23B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18230</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2AA8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20457</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4B35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pVIII</w:t>
            </w:r>
            <w:proofErr w:type="spellEnd"/>
            <w:r>
              <w:rPr>
                <w:rFonts w:ascii="Arial" w:eastAsia="Arial" w:hAnsi="Arial" w:cs="Arial"/>
                <w:color w:val="000000"/>
                <w:sz w:val="20"/>
                <w:szCs w:val="20"/>
              </w:rPr>
              <w:t>, eE3</w:t>
            </w:r>
          </w:p>
        </w:tc>
      </w:tr>
      <w:tr w:rsidR="007B09C0" w14:paraId="767ED7AE"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9F40E2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lastRenderedPageBreak/>
              <w:t>TRXPT_23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2CF7DE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8.3KI</w:t>
            </w:r>
            <w:r>
              <w:rPr>
                <w:rFonts w:ascii="Arial" w:eastAsia="Arial" w:hAnsi="Arial" w:cs="Arial"/>
                <w:color w:val="000000"/>
                <w:sz w:val="20"/>
                <w:szCs w:val="20"/>
                <w:vertAlign w:val="superscript"/>
              </w:rPr>
              <w:t>new</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D1DE64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8.3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F18FA9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73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51DB1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18230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B4F5E6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20262</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EE51C6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pVIII</w:t>
            </w:r>
            <w:proofErr w:type="spellEnd"/>
            <w:r>
              <w:rPr>
                <w:rFonts w:ascii="Arial" w:eastAsia="Arial" w:hAnsi="Arial" w:cs="Arial"/>
                <w:color w:val="000000"/>
                <w:sz w:val="20"/>
                <w:szCs w:val="20"/>
              </w:rPr>
              <w:t>, eE3, Fiber</w:t>
            </w:r>
          </w:p>
        </w:tc>
      </w:tr>
      <w:tr w:rsidR="007B09C0" w14:paraId="616C7528"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5269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TRXPT_24</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777B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e33K</w:t>
            </w:r>
            <w:r>
              <w:rPr>
                <w:rFonts w:ascii="Arial" w:eastAsia="Arial" w:hAnsi="Arial" w:cs="Arial"/>
                <w:color w:val="000000"/>
                <w:sz w:val="20"/>
                <w:szCs w:val="20"/>
                <w:vertAlign w:val="superscript"/>
              </w:rPr>
              <w:t>L</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81B6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19.8</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0A85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171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14F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18230</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BBE7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20699</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5BAC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pVIII</w:t>
            </w:r>
            <w:proofErr w:type="spellEnd"/>
            <w:r>
              <w:rPr>
                <w:rFonts w:ascii="Arial" w:eastAsia="Arial" w:hAnsi="Arial" w:cs="Arial"/>
                <w:color w:val="000000"/>
                <w:sz w:val="20"/>
                <w:szCs w:val="20"/>
              </w:rPr>
              <w:t>, E3</w:t>
            </w:r>
          </w:p>
        </w:tc>
      </w:tr>
      <w:tr w:rsidR="007B09C0" w14:paraId="710DAAAB"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D7773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TRXPT_25</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D046FB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t100K</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3E7BF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62.4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25E32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543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88531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18230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EE97AB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20227</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E15B00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 xml:space="preserve">22K, </w:t>
            </w:r>
            <w:proofErr w:type="spellStart"/>
            <w:r>
              <w:rPr>
                <w:rFonts w:ascii="Arial" w:eastAsia="Arial" w:hAnsi="Arial" w:cs="Arial"/>
                <w:color w:val="000000"/>
                <w:sz w:val="20"/>
                <w:szCs w:val="20"/>
              </w:rPr>
              <w:t>pVIII</w:t>
            </w:r>
            <w:proofErr w:type="spellEnd"/>
            <w:r>
              <w:rPr>
                <w:rFonts w:ascii="Arial" w:eastAsia="Arial" w:hAnsi="Arial" w:cs="Arial"/>
                <w:color w:val="000000"/>
                <w:sz w:val="20"/>
                <w:szCs w:val="20"/>
              </w:rPr>
              <w:t>, eE3</w:t>
            </w:r>
          </w:p>
        </w:tc>
      </w:tr>
      <w:tr w:rsidR="007B09C0" w14:paraId="4B40290A"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9449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TRXPT_25B</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8AF2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100K</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4D07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76.5</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D9EB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665</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EFBF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18230</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52DF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20227</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22C0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 xml:space="preserve">22K, </w:t>
            </w:r>
            <w:proofErr w:type="spellStart"/>
            <w:r>
              <w:rPr>
                <w:rFonts w:ascii="Arial" w:eastAsia="Arial" w:hAnsi="Arial" w:cs="Arial"/>
                <w:color w:val="000000"/>
                <w:sz w:val="20"/>
                <w:szCs w:val="20"/>
              </w:rPr>
              <w:t>pVIII</w:t>
            </w:r>
            <w:proofErr w:type="spellEnd"/>
            <w:r>
              <w:rPr>
                <w:rFonts w:ascii="Arial" w:eastAsia="Arial" w:hAnsi="Arial" w:cs="Arial"/>
                <w:color w:val="000000"/>
                <w:sz w:val="20"/>
                <w:szCs w:val="20"/>
              </w:rPr>
              <w:t>, eE3</w:t>
            </w:r>
          </w:p>
        </w:tc>
      </w:tr>
      <w:tr w:rsidR="007B09C0" w14:paraId="787F4F68"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773415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TRXPT_26</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9DB4B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pVIII</w:t>
            </w:r>
            <w:proofErr w:type="spellEnd"/>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C2AA6B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21.8</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4AE3A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200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30CF68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20769</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59957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21371</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C7F7E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eE3, Fiber</w:t>
            </w:r>
          </w:p>
        </w:tc>
      </w:tr>
      <w:tr w:rsidR="007B09C0" w14:paraId="59594A89"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642D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TRXPT_27</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07E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Fiber (IV)</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EDB9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49</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A41C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454</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A9C6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22519</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DFF5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23883</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99F1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ORF7</w:t>
            </w:r>
          </w:p>
        </w:tc>
      </w:tr>
      <w:tr w:rsidR="007B09C0" w14:paraId="79AB529E"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18D5C6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TRXPT_28</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71EFE8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eORF8</w:t>
            </w:r>
            <w:r>
              <w:rPr>
                <w:rFonts w:ascii="Arial" w:eastAsia="Arial" w:hAnsi="Arial" w:cs="Arial"/>
                <w:color w:val="000000"/>
                <w:sz w:val="20"/>
                <w:szCs w:val="20"/>
                <w:vertAlign w:val="superscript"/>
              </w:rPr>
              <w:t>L</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B17B82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26.4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0120C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229</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E52BC3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26246</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0A9E7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25204</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D6DD5A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7B61344A"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728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TRXPT_29</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EA97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8.3KI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8E61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8.3</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FFDB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73</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5048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18230</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D84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20262</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60EC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3E0BBDE8"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20073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TRXPT_30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6C1F7C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e22K</w:t>
            </w:r>
            <w:r>
              <w:rPr>
                <w:rFonts w:ascii="Arial" w:eastAsia="Arial" w:hAnsi="Arial" w:cs="Arial"/>
                <w:color w:val="000000"/>
                <w:sz w:val="20"/>
                <w:szCs w:val="20"/>
                <w:vertAlign w:val="superscript"/>
              </w:rPr>
              <w:t>L</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A4BD14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15.7</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9A97DC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140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64ABFA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18230</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CA6BE9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20411</w:t>
            </w:r>
          </w:p>
        </w:tc>
        <w:tc>
          <w:tcPr>
            <w:tcW w:w="28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3EA495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0"/>
                <w:szCs w:val="20"/>
              </w:rPr>
              <w:t>pVIII</w:t>
            </w:r>
            <w:proofErr w:type="spellEnd"/>
            <w:r>
              <w:rPr>
                <w:rFonts w:ascii="Arial" w:eastAsia="Arial" w:hAnsi="Arial" w:cs="Arial"/>
                <w:color w:val="000000"/>
                <w:sz w:val="20"/>
                <w:szCs w:val="20"/>
              </w:rPr>
              <w:t>, eE3, Fiber</w:t>
            </w:r>
          </w:p>
        </w:tc>
      </w:tr>
      <w:tr w:rsidR="007B09C0" w14:paraId="6FAF9842" w14:textId="77777777">
        <w:trPr>
          <w:jc w:val="center"/>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556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TRXPT_31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7493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Ad-pol</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1485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129.2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0ADE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1112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D877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6768</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37BD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3430</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287C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w:t>
            </w:r>
          </w:p>
        </w:tc>
      </w:tr>
      <w:tr w:rsidR="007B09C0" w14:paraId="140B059E" w14:textId="77777777">
        <w:trPr>
          <w:jc w:val="center"/>
        </w:trPr>
        <w:tc>
          <w:tcPr>
            <w:tcW w:w="9792" w:type="dxa"/>
            <w:gridSpan w:val="7"/>
            <w:tcBorders>
              <w:top w:val="none" w:sz="0"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E711A4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DejaVu Sans" w:eastAsia="DejaVu Sans" w:hAnsi="DejaVu Sans" w:cs="DejaVu Sans"/>
                <w:color w:val="000000"/>
                <w:sz w:val="20"/>
                <w:szCs w:val="20"/>
                <w:vertAlign w:val="superscript"/>
              </w:rPr>
              <w:t>new</w:t>
            </w:r>
            <w:r>
              <w:rPr>
                <w:rFonts w:ascii="DejaVu Sans" w:eastAsia="DejaVu Sans" w:hAnsi="DejaVu Sans" w:cs="DejaVu Sans"/>
                <w:color w:val="000000"/>
                <w:sz w:val="20"/>
                <w:szCs w:val="20"/>
              </w:rPr>
              <w:t>Novel</w:t>
            </w:r>
            <w:proofErr w:type="spellEnd"/>
            <w:r>
              <w:rPr>
                <w:rFonts w:ascii="DejaVu Sans" w:eastAsia="DejaVu Sans" w:hAnsi="DejaVu Sans" w:cs="DejaVu Sans"/>
                <w:color w:val="000000"/>
                <w:sz w:val="20"/>
                <w:szCs w:val="20"/>
              </w:rPr>
              <w:t xml:space="preserve"> product identified in this work; </w:t>
            </w:r>
          </w:p>
        </w:tc>
      </w:tr>
      <w:tr w:rsidR="007B09C0" w14:paraId="7BDCE36D" w14:textId="77777777">
        <w:trPr>
          <w:jc w:val="center"/>
        </w:trPr>
        <w:tc>
          <w:tcPr>
            <w:tcW w:w="9792"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5E34BB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DejaVu Sans" w:eastAsia="DejaVu Sans" w:hAnsi="DejaVu Sans" w:cs="DejaVu Sans"/>
                <w:color w:val="000000"/>
                <w:sz w:val="20"/>
                <w:szCs w:val="20"/>
                <w:vertAlign w:val="superscript"/>
              </w:rPr>
              <w:t>L</w:t>
            </w:r>
            <w:r>
              <w:rPr>
                <w:rFonts w:ascii="DejaVu Sans" w:eastAsia="DejaVu Sans" w:hAnsi="DejaVu Sans" w:cs="DejaVu Sans"/>
                <w:color w:val="000000"/>
                <w:sz w:val="20"/>
                <w:szCs w:val="20"/>
              </w:rPr>
              <w:t>Longer</w:t>
            </w:r>
            <w:proofErr w:type="spellEnd"/>
            <w:r>
              <w:rPr>
                <w:rFonts w:ascii="DejaVu Sans" w:eastAsia="DejaVu Sans" w:hAnsi="DejaVu Sans" w:cs="DejaVu Sans"/>
                <w:color w:val="000000"/>
                <w:sz w:val="20"/>
                <w:szCs w:val="20"/>
              </w:rPr>
              <w:t xml:space="preserve"> isoform identified in this work</w:t>
            </w:r>
          </w:p>
        </w:tc>
      </w:tr>
      <w:tr w:rsidR="007B09C0" w14:paraId="000C4AEF" w14:textId="77777777">
        <w:trPr>
          <w:jc w:val="center"/>
        </w:trPr>
        <w:tc>
          <w:tcPr>
            <w:tcW w:w="9792"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40DCA0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DejaVu Sans" w:eastAsia="DejaVu Sans" w:hAnsi="DejaVu Sans" w:cs="DejaVu Sans"/>
                <w:color w:val="000000"/>
                <w:sz w:val="20"/>
                <w:szCs w:val="20"/>
                <w:vertAlign w:val="superscript"/>
              </w:rPr>
              <w:t>S</w:t>
            </w:r>
            <w:r>
              <w:rPr>
                <w:rFonts w:ascii="DejaVu Sans" w:eastAsia="DejaVu Sans" w:hAnsi="DejaVu Sans" w:cs="DejaVu Sans"/>
                <w:color w:val="000000"/>
                <w:sz w:val="20"/>
                <w:szCs w:val="20"/>
              </w:rPr>
              <w:t>Shorter</w:t>
            </w:r>
            <w:proofErr w:type="spellEnd"/>
            <w:r>
              <w:rPr>
                <w:rFonts w:ascii="DejaVu Sans" w:eastAsia="DejaVu Sans" w:hAnsi="DejaVu Sans" w:cs="DejaVu Sans"/>
                <w:color w:val="000000"/>
                <w:sz w:val="20"/>
                <w:szCs w:val="20"/>
              </w:rPr>
              <w:t xml:space="preserve"> isoform identified in this work</w:t>
            </w:r>
          </w:p>
        </w:tc>
      </w:tr>
    </w:tbl>
    <w:p w14:paraId="72A364E0" w14:textId="77777777" w:rsidR="007B09C0" w:rsidRDefault="00000000">
      <w:r>
        <w:br w:type="page"/>
      </w:r>
    </w:p>
    <w:p w14:paraId="0161CC1B" w14:textId="77777777" w:rsidR="007B09C0" w:rsidRDefault="00000000">
      <w:pPr>
        <w:pStyle w:val="BodyText"/>
      </w:pPr>
      <w:r>
        <w:rPr>
          <w:b/>
          <w:bCs/>
        </w:rPr>
        <w:lastRenderedPageBreak/>
        <w:t>Supplementary PCR Methods</w:t>
      </w:r>
    </w:p>
    <w:p w14:paraId="1FDFEA1F" w14:textId="77777777" w:rsidR="007B09C0"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t>Agarose Gels Showing PCR Amplification of THEV cDNA With Gene-Specific Primers</w:t>
      </w:r>
    </w:p>
    <w:tbl>
      <w:tblPr>
        <w:tblW w:w="0" w:type="auto"/>
        <w:tblLayout w:type="fixed"/>
        <w:tblLook w:val="0420" w:firstRow="1" w:lastRow="0" w:firstColumn="0" w:lastColumn="0" w:noHBand="0" w:noVBand="1"/>
      </w:tblPr>
      <w:tblGrid>
        <w:gridCol w:w="504"/>
        <w:gridCol w:w="504"/>
        <w:gridCol w:w="504"/>
        <w:gridCol w:w="504"/>
        <w:gridCol w:w="504"/>
        <w:gridCol w:w="504"/>
        <w:gridCol w:w="504"/>
        <w:gridCol w:w="504"/>
        <w:gridCol w:w="504"/>
        <w:gridCol w:w="504"/>
        <w:gridCol w:w="504"/>
        <w:gridCol w:w="864"/>
        <w:gridCol w:w="864"/>
        <w:gridCol w:w="1656"/>
      </w:tblGrid>
      <w:tr w:rsidR="007B09C0" w14:paraId="096BC4FB" w14:textId="77777777">
        <w:trPr>
          <w:cantSplit/>
          <w:tblHeader/>
        </w:trPr>
        <w:tc>
          <w:tcPr>
            <w:tcW w:w="50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C25779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Transcript ID</w:t>
            </w:r>
          </w:p>
        </w:tc>
        <w:tc>
          <w:tcPr>
            <w:tcW w:w="50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469900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Region</w:t>
            </w:r>
          </w:p>
        </w:tc>
        <w:tc>
          <w:tcPr>
            <w:tcW w:w="50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0C7D04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Number of Exons</w:t>
            </w:r>
          </w:p>
        </w:tc>
        <w:tc>
          <w:tcPr>
            <w:tcW w:w="50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C8E55B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Full Transcript</w:t>
            </w:r>
          </w:p>
        </w:tc>
        <w:tc>
          <w:tcPr>
            <w:tcW w:w="50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B7B151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1</w:t>
            </w:r>
          </w:p>
        </w:tc>
        <w:tc>
          <w:tcPr>
            <w:tcW w:w="50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BE5C5E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2</w:t>
            </w:r>
          </w:p>
        </w:tc>
        <w:tc>
          <w:tcPr>
            <w:tcW w:w="50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8E572D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3</w:t>
            </w:r>
          </w:p>
        </w:tc>
        <w:tc>
          <w:tcPr>
            <w:tcW w:w="50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572EEE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4</w:t>
            </w:r>
          </w:p>
        </w:tc>
        <w:tc>
          <w:tcPr>
            <w:tcW w:w="50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544F7F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5</w:t>
            </w:r>
          </w:p>
        </w:tc>
        <w:tc>
          <w:tcPr>
            <w:tcW w:w="50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1EA11A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6</w:t>
            </w:r>
          </w:p>
        </w:tc>
        <w:tc>
          <w:tcPr>
            <w:tcW w:w="50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BB419B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7</w:t>
            </w:r>
          </w:p>
        </w:tc>
        <w:tc>
          <w:tcPr>
            <w:tcW w:w="86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74B90D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Forward Primer</w:t>
            </w:r>
          </w:p>
        </w:tc>
        <w:tc>
          <w:tcPr>
            <w:tcW w:w="864"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8FF8E1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Reverse Primer</w:t>
            </w:r>
          </w:p>
        </w:tc>
        <w:tc>
          <w:tcPr>
            <w:tcW w:w="1656"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EFC203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Agarose Gel</w:t>
            </w:r>
          </w:p>
        </w:tc>
      </w:tr>
      <w:tr w:rsidR="007B09C0" w14:paraId="6909D35C"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670881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622531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DDB818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3</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05443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54-2325</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174EA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54-304</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B30E72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1616-1655</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E20D3D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1964-2325</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6C48B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12F15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655312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D4AFD4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E4814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CCCggtaccTTCTGT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TTGAATTGTGGGCGG</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93FBEC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CCCtctagaCGTCCA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GTAGTCAGGAATTCTAGTG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D86D79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0E26F954" wp14:editId="0837C750">
                  <wp:extent cx="100584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54"/>
                          <a:srcRect/>
                          <a:stretch>
                            <a:fillRect/>
                          </a:stretch>
                        </pic:blipFill>
                        <pic:spPr bwMode="auto">
                          <a:xfrm>
                            <a:off x="0" y="0"/>
                            <a:ext cx="13970" cy="12700"/>
                          </a:xfrm>
                          <a:prstGeom prst="rect">
                            <a:avLst/>
                          </a:prstGeom>
                          <a:noFill/>
                        </pic:spPr>
                      </pic:pic>
                    </a:graphicData>
                  </a:graphic>
                </wp:inline>
              </w:drawing>
            </w:r>
          </w:p>
        </w:tc>
      </w:tr>
      <w:tr w:rsidR="007B09C0" w14:paraId="288081AE"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E54E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BEBA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C0EF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683B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54-2325</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75AC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54-1655</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305C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1964-2325</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04EB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8DCF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277D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CCAF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3980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D5CF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CCCggtaccGAGGCCT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GTTGGAATTGTTGC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4C16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CCCtctagaCGTCCA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GTAGTCAGGAATTCTAGTG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B88E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5EE5F997" wp14:editId="37A4F22B">
                  <wp:extent cx="1005840"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55"/>
                          <a:srcRect/>
                          <a:stretch>
                            <a:fillRect/>
                          </a:stretch>
                        </pic:blipFill>
                        <pic:spPr bwMode="auto">
                          <a:xfrm>
                            <a:off x="0" y="0"/>
                            <a:ext cx="13970" cy="12700"/>
                          </a:xfrm>
                          <a:prstGeom prst="rect">
                            <a:avLst/>
                          </a:prstGeom>
                          <a:noFill/>
                        </pic:spPr>
                      </pic:pic>
                    </a:graphicData>
                  </a:graphic>
                </wp:inline>
              </w:drawing>
            </w:r>
          </w:p>
        </w:tc>
      </w:tr>
      <w:tr w:rsidR="007B09C0" w14:paraId="667485A0"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4FBAFA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TRXPT_3</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68F53E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393309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BB0E7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225-2325</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3275C6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225-304</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8118FF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1964-2325</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4CD1D2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BE3FE8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4A8D5C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C1D8DA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4D11F0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59F5E8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CCCggtacCATTTCCC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GTACACGGTGTTG</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FB245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CCCtctagaCGTCCA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GTAGTCAGGAATTCTAGTG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6AEAEC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4DEB2D11" wp14:editId="522CD006">
                  <wp:extent cx="1005840" cy="91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56"/>
                          <a:srcRect/>
                          <a:stretch>
                            <a:fillRect/>
                          </a:stretch>
                        </pic:blipFill>
                        <pic:spPr bwMode="auto">
                          <a:xfrm>
                            <a:off x="0" y="0"/>
                            <a:ext cx="13970" cy="12700"/>
                          </a:xfrm>
                          <a:prstGeom prst="rect">
                            <a:avLst/>
                          </a:prstGeom>
                          <a:noFill/>
                        </pic:spPr>
                      </pic:pic>
                    </a:graphicData>
                  </a:graphic>
                </wp:inline>
              </w:drawing>
            </w:r>
          </w:p>
        </w:tc>
      </w:tr>
      <w:tr w:rsidR="007B09C0" w14:paraId="47952931"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29D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TRXPT_4</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CC10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4D0B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7499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271-2303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F8C6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271-304</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A6E7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1616-2303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C884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5A6F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27BD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6A0F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A92E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279F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CCCggtaccGTCATCA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CAACTGACCTTGTCGTC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CEA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CCCtctagaCGTCCA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GTAGTCAGGAATTCTAGTG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E837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Not Validated</w:t>
            </w:r>
          </w:p>
        </w:tc>
      </w:tr>
      <w:tr w:rsidR="007B09C0" w14:paraId="33A5B11C"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5A1DE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TRXPT_15</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3A4DB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3C3FF5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1272CE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6206-6878</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6F28FA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6206-6551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27CFB0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6843-6878</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FB7898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F2399D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3D0EA5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BB491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BF02C1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7D7FFF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CCCggtacCCTTTAAA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ATCAAGCCTATTGGTCTTGTAAC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83748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CCCtctagaGTGTCATT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GTCTACGCTGTTGTAGTAG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219678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1C3550C5" wp14:editId="44686032">
                  <wp:extent cx="100584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57"/>
                          <a:srcRect/>
                          <a:stretch>
                            <a:fillRect/>
                          </a:stretch>
                        </pic:blipFill>
                        <pic:spPr bwMode="auto">
                          <a:xfrm>
                            <a:off x="0" y="0"/>
                            <a:ext cx="13970" cy="12700"/>
                          </a:xfrm>
                          <a:prstGeom prst="rect">
                            <a:avLst/>
                          </a:prstGeom>
                          <a:noFill/>
                        </pic:spPr>
                      </pic:pic>
                    </a:graphicData>
                  </a:graphic>
                </wp:inline>
              </w:drawing>
            </w:r>
          </w:p>
        </w:tc>
      </w:tr>
      <w:tr w:rsidR="007B09C0" w14:paraId="38F5250A"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85DC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3917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E2</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1203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E5DA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16973-18751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B06C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16973-18087</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F4AC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18159-18189</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3EE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18684-18751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6EF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F03B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E807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07C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F5AF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TGCTGAGACTTCGGACC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20D4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CCCtctagaGAACCC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AGATATTGGCTCCAAGG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50CB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733F34B4" wp14:editId="5AD5D5B9">
                  <wp:extent cx="100584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58"/>
                          <a:srcRect/>
                          <a:stretch>
                            <a:fillRect/>
                          </a:stretch>
                        </pic:blipFill>
                        <pic:spPr bwMode="auto">
                          <a:xfrm>
                            <a:off x="0" y="0"/>
                            <a:ext cx="13970" cy="12700"/>
                          </a:xfrm>
                          <a:prstGeom prst="rect">
                            <a:avLst/>
                          </a:prstGeom>
                          <a:noFill/>
                        </pic:spPr>
                      </pic:pic>
                    </a:graphicData>
                  </a:graphic>
                </wp:inline>
              </w:drawing>
            </w:r>
          </w:p>
        </w:tc>
      </w:tr>
      <w:tr w:rsidR="007B09C0" w14:paraId="51ED2E54"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F9ACDB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TRXPT_31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D1F01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F3A42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EE30A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2334-18751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5CE776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2334-7062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CC85FE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10981-11079</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12CE9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18159-18189</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28C7C3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18684-18751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286A33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22FA51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DDE4E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3A297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CCCggtacCTAGTGGC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AGTGTTCGAAGATTCC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F973A6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CCCtctagaCATTGCAGG</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TATGAATTGCGGAGTAG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A9A35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58750F78" wp14:editId="1DDF52B3">
                  <wp:extent cx="100584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59"/>
                          <a:srcRect/>
                          <a:stretch>
                            <a:fillRect/>
                          </a:stretch>
                        </pic:blipFill>
                        <pic:spPr bwMode="auto">
                          <a:xfrm>
                            <a:off x="0" y="0"/>
                            <a:ext cx="13970" cy="12700"/>
                          </a:xfrm>
                          <a:prstGeom prst="rect">
                            <a:avLst/>
                          </a:prstGeom>
                          <a:noFill/>
                        </pic:spPr>
                      </pic:pic>
                    </a:graphicData>
                  </a:graphic>
                </wp:inline>
              </w:drawing>
            </w:r>
          </w:p>
        </w:tc>
      </w:tr>
      <w:tr w:rsidR="007B09C0" w14:paraId="44F17514"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73CE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lastRenderedPageBreak/>
              <w:t>TRXPT_6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87BC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E2</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25A6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3606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2334-18751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6762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2334-3447</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ED5F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3615-8543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30F8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10981-11079</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709E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18159-18189</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4B42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18684-18751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0C51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CE2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FF8E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TGCTGAGACTTCGGACC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D638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CCCtctagaCATTGAATA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GATAAGCGTAGCCAATCAGC</w:t>
            </w:r>
            <w:r>
              <w:rPr>
                <w:rFonts w:ascii="DejaVu Sans" w:eastAsia="DejaVu Sans" w:hAnsi="DejaVu Sans" w:cs="DejaVu Sans"/>
                <w:color w:val="000000"/>
                <w:sz w:val="6"/>
                <w:szCs w:val="6"/>
                <w:vertAlign w:val="superscript"/>
              </w:rPr>
              <w:t>c</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F29B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1B746A48" wp14:editId="5C1E0A0C">
                  <wp:extent cx="1005840" cy="914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60"/>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I</w:t>
            </w:r>
          </w:p>
        </w:tc>
      </w:tr>
      <w:tr w:rsidR="007B09C0" w14:paraId="55ACFE8A"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E25614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TRXPT_7</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B12831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03AF09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5</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2C29A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2334-18751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9475F0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2334-8543</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215B4E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10981-11079</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5CA23F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18159-18189</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6D3767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18684-18751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7510C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1219D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76C5C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8ED16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TGCTGAGACTTCGGACC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04B31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CCCtctagaCATTGAATA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GATAAGCGTAGCCAATCAGC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573C3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0774498D" wp14:editId="13365BE0">
                  <wp:extent cx="100584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60"/>
                          <a:srcRect/>
                          <a:stretch>
                            <a:fillRect/>
                          </a:stretch>
                        </pic:blipFill>
                        <pic:spPr bwMode="auto">
                          <a:xfrm>
                            <a:off x="0" y="0"/>
                            <a:ext cx="13970" cy="12700"/>
                          </a:xfrm>
                          <a:prstGeom prst="rect">
                            <a:avLst/>
                          </a:prstGeom>
                          <a:noFill/>
                        </pic:spPr>
                      </pic:pic>
                    </a:graphicData>
                  </a:graphic>
                </wp:inline>
              </w:drawing>
            </w:r>
          </w:p>
        </w:tc>
      </w:tr>
      <w:tr w:rsidR="007B09C0" w14:paraId="23B5890B"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DCCB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TRXPT_22</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2BD5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6123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6760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18230-22491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A58B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18230-18350</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A0F1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2B2E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20419-22491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76E2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9237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22B2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F37D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CF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GGAGGTCGTAGACTCTGC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F0AA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AGCTTGGTCAGGTGAC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8814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276F55F3" wp14:editId="7541203E">
                  <wp:extent cx="1005840" cy="91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61"/>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II</w:t>
            </w:r>
          </w:p>
        </w:tc>
      </w:tr>
      <w:tr w:rsidR="007B09C0" w14:paraId="5859CE34"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657409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TRXPT_23</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54BEC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A28032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C0CE83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18230-23884</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635A76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18230-18350</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362F1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20162-23884</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5D5D85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D95C5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8B8748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75B7A1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B66D75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35FCD1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GGAGGTCGTAGACTCTGC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D4AE24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AGCTTGGTCAGGTGAC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CD8E86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5E7EE9FA" wp14:editId="45E2F49C">
                  <wp:extent cx="1005840" cy="914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62"/>
                          <a:srcRect/>
                          <a:stretch>
                            <a:fillRect/>
                          </a:stretch>
                        </pic:blipFill>
                        <pic:spPr bwMode="auto">
                          <a:xfrm>
                            <a:off x="0" y="0"/>
                            <a:ext cx="13970" cy="12700"/>
                          </a:xfrm>
                          <a:prstGeom prst="rect">
                            <a:avLst/>
                          </a:prstGeom>
                          <a:noFill/>
                        </pic:spPr>
                      </pic:pic>
                    </a:graphicData>
                  </a:graphic>
                </wp:inline>
              </w:drawing>
            </w:r>
          </w:p>
        </w:tc>
      </w:tr>
      <w:tr w:rsidR="007B09C0" w14:paraId="19AD55FE"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87FA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TRXPT_24</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6E11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5457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766A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18234-22116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944B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18234-18350</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E35D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18717-18768</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346D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1EE5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20419-22116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05A1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CF4D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9460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F57C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GGAGGTCGTAGACTCTGC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193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AGCTTGGTCAGGTGAC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CCA6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2ECEE7E1" wp14:editId="52A26918">
                  <wp:extent cx="100584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63"/>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III</w:t>
            </w:r>
          </w:p>
        </w:tc>
      </w:tr>
      <w:tr w:rsidR="007B09C0" w14:paraId="7BA940F9"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9C8A7D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TRXPT_25</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1DB061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869D2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474BA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18237-23702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F2E8D9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18237-18350</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7FA31E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18717-23702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459E5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7C282D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2398C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A8D61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2B363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CB6C0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GGAGGTCGTAGACTCTGC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FBAA5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CCCtctagaGGTAGCACA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TACTGTATTGCCTGAAGC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7C2EA7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3BA6AD10" wp14:editId="044A1582">
                  <wp:extent cx="1005840"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64"/>
                          <a:srcRect/>
                          <a:stretch>
                            <a:fillRect/>
                          </a:stretch>
                        </pic:blipFill>
                        <pic:spPr bwMode="auto">
                          <a:xfrm>
                            <a:off x="0" y="0"/>
                            <a:ext cx="13970" cy="12700"/>
                          </a:xfrm>
                          <a:prstGeom prst="rect">
                            <a:avLst/>
                          </a:prstGeom>
                          <a:noFill/>
                        </pic:spPr>
                      </pic:pic>
                    </a:graphicData>
                  </a:graphic>
                </wp:inline>
              </w:drawing>
            </w:r>
          </w:p>
        </w:tc>
      </w:tr>
      <w:tr w:rsidR="007B09C0" w14:paraId="3E47E438"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E92A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E119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5119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18C5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18727-23884</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1EA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18727-18768</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B0BF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5BCE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20419-23884</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D6F3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F934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0E00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F6E5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80A5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CGAAGTCTCAGCAACAGATTC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1A19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CCCtctagaGCCAAG</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2078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2927D5C6" wp14:editId="7840D395">
                  <wp:extent cx="1005840" cy="91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65"/>
                          <a:srcRect/>
                          <a:stretch>
                            <a:fillRect/>
                          </a:stretch>
                        </pic:blipFill>
                        <pic:spPr bwMode="auto">
                          <a:xfrm>
                            <a:off x="0" y="0"/>
                            <a:ext cx="13970" cy="12700"/>
                          </a:xfrm>
                          <a:prstGeom prst="rect">
                            <a:avLst/>
                          </a:prstGeom>
                          <a:noFill/>
                        </pic:spPr>
                      </pic:pic>
                    </a:graphicData>
                  </a:graphic>
                </wp:inline>
              </w:drawing>
            </w:r>
          </w:p>
        </w:tc>
      </w:tr>
      <w:tr w:rsidR="007B09C0" w14:paraId="3402FA46"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70AFCD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lastRenderedPageBreak/>
              <w:t>TRXPT_27</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B922B9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19FA3F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46104B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18727-25168</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FF4BE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18727-18768</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50FD22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22492-25168</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FF12D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681A92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744079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7E47A2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32E467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151199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CGAAGTCTCAGCAACAGATTC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F4FAD1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CCCtctagaTGCAAT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GCTAATCCTCCTGCTG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AF3EA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6A020658" wp14:editId="6ABA4A8A">
                  <wp:extent cx="100584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66"/>
                          <a:srcRect/>
                          <a:stretch>
                            <a:fillRect/>
                          </a:stretch>
                        </pic:blipFill>
                        <pic:spPr bwMode="auto">
                          <a:xfrm>
                            <a:off x="0" y="0"/>
                            <a:ext cx="13970" cy="12700"/>
                          </a:xfrm>
                          <a:prstGeom prst="rect">
                            <a:avLst/>
                          </a:prstGeom>
                          <a:noFill/>
                        </pic:spPr>
                      </pic:pic>
                    </a:graphicData>
                  </a:graphic>
                </wp:inline>
              </w:drawing>
            </w:r>
          </w:p>
        </w:tc>
      </w:tr>
      <w:tr w:rsidR="007B09C0" w14:paraId="78A52E88"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825B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TRXPT_29</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CF3D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2744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3185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18230-20732</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A828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18230-18350</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E273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20162-20732</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46A3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63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7AA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02E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102E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A21F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CCCggtacCTGAGGAG</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GTCGTAGACTCTGC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6528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CCCtctagaGCCAAG</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8F5A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07CA718B" wp14:editId="7C729A10">
                  <wp:extent cx="1005840" cy="914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62"/>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IV</w:t>
            </w:r>
          </w:p>
        </w:tc>
      </w:tr>
      <w:tr w:rsidR="007B09C0" w14:paraId="31DAD55B"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F7050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TRXPT_28</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688AD7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E4</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4748D6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662292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25192-26247</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D06FA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25192-25701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D57B73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26055-26247</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91C0A7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C9BF5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DBE0CC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FBF8B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382667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A0D99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CCCggtaccGGACAC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GTGTTCGTTAGAGAACC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1C835D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CCCtctagaCAGTG</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CAATCCGACGCTCTG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8C67DF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538D5D55" wp14:editId="714279F1">
                  <wp:extent cx="1005840" cy="914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67"/>
                          <a:srcRect/>
                          <a:stretch>
                            <a:fillRect/>
                          </a:stretch>
                        </pic:blipFill>
                        <pic:spPr bwMode="auto">
                          <a:xfrm>
                            <a:off x="0" y="0"/>
                            <a:ext cx="13970" cy="12700"/>
                          </a:xfrm>
                          <a:prstGeom prst="rect">
                            <a:avLst/>
                          </a:prstGeom>
                          <a:noFill/>
                        </pic:spPr>
                      </pic:pic>
                    </a:graphicData>
                  </a:graphic>
                </wp:inline>
              </w:drawing>
            </w:r>
          </w:p>
        </w:tc>
      </w:tr>
      <w:tr w:rsidR="007B09C0" w14:paraId="4BDEAF93"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7C42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TRXPT_5</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BBEB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IM</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04A1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67B6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2334-3678</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97A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2334-3447</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9CD0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3615-3678</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AAEC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FD51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EDA8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23A9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EB2F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5384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CCCggtaccTCTGGTGAGA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TCTTCCAAACAGAAAG</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BCCC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CCCtctagaCGCAA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CCTGTAGGTCCGATTAC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B22B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1E4CFA41" wp14:editId="0A295214">
                  <wp:extent cx="1005840" cy="914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68"/>
                          <a:srcRect/>
                          <a:stretch>
                            <a:fillRect/>
                          </a:stretch>
                        </pic:blipFill>
                        <pic:spPr bwMode="auto">
                          <a:xfrm>
                            <a:off x="0" y="0"/>
                            <a:ext cx="13970" cy="12700"/>
                          </a:xfrm>
                          <a:prstGeom prst="rect">
                            <a:avLst/>
                          </a:prstGeom>
                          <a:noFill/>
                        </pic:spPr>
                      </pic:pic>
                    </a:graphicData>
                  </a:graphic>
                </wp:inline>
              </w:drawing>
            </w:r>
          </w:p>
        </w:tc>
      </w:tr>
      <w:tr w:rsidR="007B09C0" w14:paraId="716C7664"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027AF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TRXPT_10</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F350B8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1094A0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7</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691F7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4226-22116</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7EA0CC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4226-4360</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F8E64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FA68C7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36812F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12238-18350</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AD589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2D5DA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20419-22116</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26F52C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C72DC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CAGTTCTAAATTTCTCTCTGC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B3304F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CCCtctagaCCTACTC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TACGTCTCTTAGCAGC</w:t>
            </w:r>
            <w:r>
              <w:rPr>
                <w:rFonts w:ascii="DejaVu Sans" w:eastAsia="DejaVu Sans" w:hAnsi="DejaVu Sans" w:cs="DejaVu Sans"/>
                <w:color w:val="000000"/>
                <w:sz w:val="6"/>
                <w:szCs w:val="6"/>
                <w:vertAlign w:val="superscript"/>
              </w:rPr>
              <w:t>c</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F51D53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6E3E8129" wp14:editId="6EEDEF10">
                  <wp:extent cx="100584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69"/>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V</w:t>
            </w:r>
          </w:p>
        </w:tc>
      </w:tr>
      <w:tr w:rsidR="007B09C0" w14:paraId="2A5BDA33"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6C00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0D2E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8FC3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1425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4226-22116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BEF4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4226-4360</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8776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96BC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B3F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13610-18350</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EDC8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18717-18768</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ECE7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326C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20419-22116</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4B7E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CAGTTCTAAATTTCTCTCTGC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FF78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CCCtctagaGCTTCAG</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TATTAGCAGCTGCACAACC</w:t>
            </w:r>
            <w:r>
              <w:rPr>
                <w:rFonts w:ascii="DejaVu Sans" w:eastAsia="DejaVu Sans" w:hAnsi="DejaVu Sans" w:cs="DejaVu Sans"/>
                <w:color w:val="000000"/>
                <w:sz w:val="6"/>
                <w:szCs w:val="6"/>
                <w:vertAlign w:val="superscript"/>
              </w:rPr>
              <w:t>c</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8C5D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38F92BAE" wp14:editId="4A0D7738">
                  <wp:extent cx="100584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70"/>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VI</w:t>
            </w:r>
          </w:p>
        </w:tc>
      </w:tr>
      <w:tr w:rsidR="007B09C0" w14:paraId="63B2A693"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CE965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06B64B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302E49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109671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4226-25168</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C4306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4226-4360</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181937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042BD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21242C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22492-25168</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19983B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95E309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7BAE8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CE46E4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CAGTTCTAAATTTCTCTCTGC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2677AD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CCCtctagaTTTCC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AGCTGAAGCCTGGAG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6DFD31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01A3845A" wp14:editId="79191E79">
                  <wp:extent cx="1005840" cy="914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71"/>
                          <a:srcRect/>
                          <a:stretch>
                            <a:fillRect/>
                          </a:stretch>
                        </pic:blipFill>
                        <pic:spPr bwMode="auto">
                          <a:xfrm>
                            <a:off x="0" y="0"/>
                            <a:ext cx="13970" cy="12700"/>
                          </a:xfrm>
                          <a:prstGeom prst="rect">
                            <a:avLst/>
                          </a:prstGeom>
                          <a:noFill/>
                        </pic:spPr>
                      </pic:pic>
                    </a:graphicData>
                  </a:graphic>
                </wp:inline>
              </w:drawing>
            </w:r>
          </w:p>
        </w:tc>
      </w:tr>
      <w:tr w:rsidR="007B09C0" w14:paraId="39105154"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D383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lastRenderedPageBreak/>
              <w:t>TRXPT_13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31FA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30D6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02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4279-22116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EC69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4279-4360</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5962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F17D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23E4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18717-18768</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B8DA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64B2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20419-22116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F2C2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DCB7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CAGTTCTAAATTTCTCTCTGC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3019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CCCtctagaGCCAAG</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0357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53B3077C" wp14:editId="16330B46">
                  <wp:extent cx="1005840" cy="91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72"/>
                          <a:srcRect/>
                          <a:stretch>
                            <a:fillRect/>
                          </a:stretch>
                        </pic:blipFill>
                        <pic:spPr bwMode="auto">
                          <a:xfrm>
                            <a:off x="0" y="0"/>
                            <a:ext cx="13970" cy="12700"/>
                          </a:xfrm>
                          <a:prstGeom prst="rect">
                            <a:avLst/>
                          </a:prstGeom>
                          <a:noFill/>
                        </pic:spPr>
                      </pic:pic>
                    </a:graphicData>
                  </a:graphic>
                </wp:inline>
              </w:drawing>
            </w:r>
          </w:p>
        </w:tc>
      </w:tr>
      <w:tr w:rsidR="007B09C0" w14:paraId="79788A7A"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20CCC5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TRXPT_14</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083B1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6CFA32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6B2885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4304-16870</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A25B7D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4304-4360</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0B8AF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9DE7B2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281A3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13610-16870</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8831BB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8CAB32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34825E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1E1F77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CAGTTCTAAATTTCTCTCTGC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4E04C9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CCCtctagaGCTTCAGT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ATTAGCAGCTGCACAACC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E69F4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3F442D22" wp14:editId="35844DBD">
                  <wp:extent cx="1005840" cy="914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70"/>
                          <a:srcRect/>
                          <a:stretch>
                            <a:fillRect/>
                          </a:stretch>
                        </pic:blipFill>
                        <pic:spPr bwMode="auto">
                          <a:xfrm>
                            <a:off x="0" y="0"/>
                            <a:ext cx="13970" cy="12700"/>
                          </a:xfrm>
                          <a:prstGeom prst="rect">
                            <a:avLst/>
                          </a:prstGeom>
                          <a:noFill/>
                        </pic:spPr>
                      </pic:pic>
                    </a:graphicData>
                  </a:graphic>
                </wp:inline>
              </w:drawing>
            </w:r>
          </w:p>
        </w:tc>
      </w:tr>
      <w:tr w:rsidR="007B09C0" w14:paraId="73A0C264"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572E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659F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51B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C80D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6934-12709</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6B9B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6934-6969</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EF7D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60D6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DFC3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9430-12709</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1C04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ACFD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3653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E8BC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CCCggtaccGGATCTC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CAGATTCTGGTCTGTG</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43B5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GTCCAACAACCTGC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626F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2FA72414" wp14:editId="3A1FD3A1">
                  <wp:extent cx="1005840" cy="914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73"/>
                          <a:srcRect/>
                          <a:stretch>
                            <a:fillRect/>
                          </a:stretch>
                        </pic:blipFill>
                        <pic:spPr bwMode="auto">
                          <a:xfrm>
                            <a:off x="0" y="0"/>
                            <a:ext cx="13970" cy="12700"/>
                          </a:xfrm>
                          <a:prstGeom prst="rect">
                            <a:avLst/>
                          </a:prstGeom>
                          <a:noFill/>
                        </pic:spPr>
                      </pic:pic>
                    </a:graphicData>
                  </a:graphic>
                </wp:inline>
              </w:drawing>
            </w:r>
          </w:p>
        </w:tc>
      </w:tr>
      <w:tr w:rsidR="007B09C0" w14:paraId="406BF61E"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94E642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TRXPT_17</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F65D0C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006AE8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B61EA7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6934-12709</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66C183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6934-6969</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E9D91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53AECE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A00D3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11001-12709</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2733E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5FFA8D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BFD449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E3CC10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CCCggtaccGGATCTC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CAGATTCTGGTCTGTG</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BC4F1B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CTCCCCATCTAGAC</w:t>
            </w:r>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CTTTCATCTAACTG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D7AF09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7206A273" wp14:editId="03930340">
                  <wp:extent cx="1005840" cy="914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74"/>
                          <a:srcRect/>
                          <a:stretch>
                            <a:fillRect/>
                          </a:stretch>
                        </pic:blipFill>
                        <pic:spPr bwMode="auto">
                          <a:xfrm>
                            <a:off x="0" y="0"/>
                            <a:ext cx="13970" cy="12700"/>
                          </a:xfrm>
                          <a:prstGeom prst="rect">
                            <a:avLst/>
                          </a:prstGeom>
                          <a:noFill/>
                        </pic:spPr>
                      </pic:pic>
                    </a:graphicData>
                  </a:graphic>
                </wp:inline>
              </w:drawing>
            </w:r>
          </w:p>
        </w:tc>
      </w:tr>
      <w:tr w:rsidR="007B09C0" w14:paraId="78B1DBD7"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DB80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TRXPT_18</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9202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2986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DC8B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6934-12709</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AD75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6934-6969</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3F5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E7D2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4939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12238-12709</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DFD5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BC58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568E4"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CA0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CCCggtaccGGATCTC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CAGATTCTGGTCTGTG</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F25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CCCtctagaGTTCTC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CGTCTTCTACGTCGTG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03F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39F07043" wp14:editId="580F9527">
                  <wp:extent cx="1005840" cy="914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75"/>
                          <a:srcRect/>
                          <a:stretch>
                            <a:fillRect/>
                          </a:stretch>
                        </pic:blipFill>
                        <pic:spPr bwMode="auto">
                          <a:xfrm>
                            <a:off x="0" y="0"/>
                            <a:ext cx="13970" cy="12700"/>
                          </a:xfrm>
                          <a:prstGeom prst="rect">
                            <a:avLst/>
                          </a:prstGeom>
                          <a:noFill/>
                        </pic:spPr>
                      </pic:pic>
                    </a:graphicData>
                  </a:graphic>
                </wp:inline>
              </w:drawing>
            </w:r>
          </w:p>
        </w:tc>
      </w:tr>
      <w:tr w:rsidR="007B09C0" w14:paraId="2B14E9A7"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4BC16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TRXPT_19</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746DD9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4AFAF8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2EE182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7401-7836</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320590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7401-7531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B04D78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7754-7836</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3CD62C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9528AF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EA9DB1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54674B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AF78FD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6559693" w14:textId="77777777" w:rsidR="007B09C0" w:rsidRDefault="007B09C0">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C7E6816" w14:textId="77777777" w:rsidR="007B09C0" w:rsidRDefault="007B09C0">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86BCFF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N/A</w:t>
            </w:r>
          </w:p>
        </w:tc>
      </w:tr>
      <w:tr w:rsidR="007B09C0" w14:paraId="197CBDD6"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47FB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TRXPT_20</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547D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2805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34787"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7765-16856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BD46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7765-7807</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0E68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12466-16856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9E60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B3BF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94CC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2348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6B92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B2BE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CCCggtaccGAGGATTTGA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AGCCAATTATCCTTCAACG</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FD8A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CCCtctagaCTGCA</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GGCACAACAGGTG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6ED5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68D9D8B3" wp14:editId="085B3B93">
                  <wp:extent cx="1005840" cy="914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76"/>
                          <a:srcRect/>
                          <a:stretch>
                            <a:fillRect/>
                          </a:stretch>
                        </pic:blipFill>
                        <pic:spPr bwMode="auto">
                          <a:xfrm>
                            <a:off x="0" y="0"/>
                            <a:ext cx="13970" cy="12700"/>
                          </a:xfrm>
                          <a:prstGeom prst="rect">
                            <a:avLst/>
                          </a:prstGeom>
                          <a:noFill/>
                        </pic:spPr>
                      </pic:pic>
                    </a:graphicData>
                  </a:graphic>
                </wp:inline>
              </w:drawing>
            </w:r>
          </w:p>
        </w:tc>
      </w:tr>
      <w:tr w:rsidR="007B09C0" w14:paraId="22166B80"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18B854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TRXPT_8</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85842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D2CD52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FAA12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4226-10549</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904F01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4226-4360</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7A9E08"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40D7B4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43F8C51"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8570-10549</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F6CF6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7E6873"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0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79BDB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86F3F29"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CCAGTTCTAAATTTCTCTCTGC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ED6FE8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CCCtctagaCCTATC</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ATCTGGCAATTCCGGTATG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8EE894E"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2F092323" wp14:editId="0C95BA0E">
                  <wp:extent cx="1005840" cy="914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77"/>
                          <a:srcRect/>
                          <a:stretch>
                            <a:fillRect/>
                          </a:stretch>
                        </pic:blipFill>
                        <pic:spPr bwMode="auto">
                          <a:xfrm>
                            <a:off x="0" y="0"/>
                            <a:ext cx="13970" cy="12700"/>
                          </a:xfrm>
                          <a:prstGeom prst="rect">
                            <a:avLst/>
                          </a:prstGeom>
                          <a:noFill/>
                        </pic:spPr>
                      </pic:pic>
                    </a:graphicData>
                  </a:graphic>
                </wp:inline>
              </w:drawing>
            </w:r>
          </w:p>
        </w:tc>
      </w:tr>
      <w:tr w:rsidR="007B09C0" w14:paraId="79F3578F" w14:textId="77777777">
        <w:trPr>
          <w:cantSplit/>
        </w:trPr>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6D22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lastRenderedPageBreak/>
              <w:t>TRXPT_9</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84AE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D5C2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6</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40EEA"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4226-20484</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D184C"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4226-4360</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0E0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8E41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3B72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12238-18768</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70B3F"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737D2"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20419-20484</w:t>
            </w:r>
          </w:p>
        </w:tc>
        <w:tc>
          <w:tcPr>
            <w:tcW w:w="5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3526"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4E60B"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CCAGTTCTAAATTTCTCTCTGC</w:t>
            </w:r>
            <w:r>
              <w:rPr>
                <w:rFonts w:ascii="DejaVu Sans" w:eastAsia="DejaVu Sans" w:hAnsi="DejaVu Sans" w:cs="DejaVu Sans"/>
                <w:color w:val="000000"/>
                <w:sz w:val="6"/>
                <w:szCs w:val="6"/>
                <w:vertAlign w:val="superscript"/>
              </w:rPr>
              <w:t>a</w:t>
            </w:r>
            <w:proofErr w:type="spellEnd"/>
          </w:p>
        </w:tc>
        <w:tc>
          <w:tcPr>
            <w:tcW w:w="8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A1BC5"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CCCtctagaCCTACT</w:t>
            </w:r>
            <w:proofErr w:type="spellEnd"/>
            <w:r>
              <w:rPr>
                <w:rFonts w:ascii="DejaVu Sans" w:eastAsia="DejaVu Sans" w:hAnsi="DejaVu Sans" w:cs="DejaVu Sans"/>
                <w:color w:val="000000"/>
                <w:sz w:val="6"/>
                <w:szCs w:val="6"/>
              </w:rPr>
              <w:br/>
            </w:r>
            <w:proofErr w:type="spellStart"/>
            <w:r>
              <w:rPr>
                <w:rFonts w:ascii="DejaVu Sans" w:eastAsia="DejaVu Sans" w:hAnsi="DejaVu Sans" w:cs="DejaVu Sans"/>
                <w:color w:val="000000"/>
                <w:sz w:val="6"/>
                <w:szCs w:val="6"/>
              </w:rPr>
              <w:t>CTACGTCTCTTAGCAGC</w:t>
            </w:r>
            <w:r>
              <w:rPr>
                <w:rFonts w:ascii="DejaVu Sans" w:eastAsia="DejaVu Sans" w:hAnsi="DejaVu Sans" w:cs="DejaVu Sans"/>
                <w:color w:val="000000"/>
                <w:sz w:val="6"/>
                <w:szCs w:val="6"/>
                <w:vertAlign w:val="superscript"/>
              </w:rPr>
              <w:t>c</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8445D"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670F515F" wp14:editId="51B1A2BF">
                  <wp:extent cx="1005840" cy="914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69"/>
                          <a:srcRect/>
                          <a:stretch>
                            <a:fillRect/>
                          </a:stretch>
                        </pic:blipFill>
                        <pic:spPr bwMode="auto">
                          <a:xfrm>
                            <a:off x="0" y="0"/>
                            <a:ext cx="13970" cy="12700"/>
                          </a:xfrm>
                          <a:prstGeom prst="rect">
                            <a:avLst/>
                          </a:prstGeom>
                          <a:noFill/>
                        </pic:spPr>
                      </pic:pic>
                    </a:graphicData>
                  </a:graphic>
                </wp:inline>
              </w:drawing>
            </w:r>
          </w:p>
        </w:tc>
      </w:tr>
      <w:tr w:rsidR="007B09C0" w14:paraId="60672F0A" w14:textId="77777777">
        <w:trPr>
          <w:cantSplit/>
        </w:trPr>
        <w:tc>
          <w:tcPr>
            <w:tcW w:w="8928" w:type="dxa"/>
            <w:gridSpan w:val="14"/>
            <w:tcBorders>
              <w:top w:val="none" w:sz="0"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772F680" w14:textId="77777777" w:rsidR="007B09C0"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DejaVu Sans" w:eastAsia="DejaVu Sans" w:hAnsi="DejaVu Sans" w:cs="DejaVu Sans"/>
                <w:color w:val="000000"/>
                <w:sz w:val="7"/>
                <w:szCs w:val="7"/>
                <w:vertAlign w:val="superscript"/>
              </w:rPr>
              <w:t>a</w:t>
            </w:r>
            <w:r>
              <w:rPr>
                <w:rFonts w:ascii="DejaVu Sans" w:eastAsia="DejaVu Sans" w:hAnsi="DejaVu Sans" w:cs="DejaVu Sans"/>
                <w:color w:val="000000"/>
                <w:sz w:val="7"/>
                <w:szCs w:val="7"/>
              </w:rPr>
              <w:t>Primer</w:t>
            </w:r>
            <w:proofErr w:type="spellEnd"/>
            <w:r>
              <w:rPr>
                <w:rFonts w:ascii="DejaVu Sans" w:eastAsia="DejaVu Sans" w:hAnsi="DejaVu Sans" w:cs="DejaVu Sans"/>
                <w:color w:val="000000"/>
                <w:sz w:val="7"/>
                <w:szCs w:val="7"/>
              </w:rPr>
              <w:t xml:space="preserve"> binds inside first exon; </w:t>
            </w:r>
            <w:proofErr w:type="spellStart"/>
            <w:r>
              <w:rPr>
                <w:rFonts w:ascii="DejaVu Sans" w:eastAsia="DejaVu Sans" w:hAnsi="DejaVu Sans" w:cs="DejaVu Sans"/>
                <w:color w:val="000000"/>
                <w:sz w:val="7"/>
                <w:szCs w:val="7"/>
                <w:vertAlign w:val="superscript"/>
              </w:rPr>
              <w:t>b</w:t>
            </w:r>
            <w:r>
              <w:rPr>
                <w:rFonts w:ascii="DejaVu Sans" w:eastAsia="DejaVu Sans" w:hAnsi="DejaVu Sans" w:cs="DejaVu Sans"/>
                <w:color w:val="000000"/>
                <w:sz w:val="7"/>
                <w:szCs w:val="7"/>
              </w:rPr>
              <w:t>Primer</w:t>
            </w:r>
            <w:proofErr w:type="spellEnd"/>
            <w:r>
              <w:rPr>
                <w:rFonts w:ascii="DejaVu Sans" w:eastAsia="DejaVu Sans" w:hAnsi="DejaVu Sans" w:cs="DejaVu Sans"/>
                <w:color w:val="000000"/>
                <w:sz w:val="7"/>
                <w:szCs w:val="7"/>
              </w:rPr>
              <w:t xml:space="preserve"> binds inside terminal exon; </w:t>
            </w:r>
            <w:proofErr w:type="spellStart"/>
            <w:r>
              <w:rPr>
                <w:rFonts w:ascii="DejaVu Sans" w:eastAsia="DejaVu Sans" w:hAnsi="DejaVu Sans" w:cs="DejaVu Sans"/>
                <w:color w:val="000000"/>
                <w:sz w:val="7"/>
                <w:szCs w:val="7"/>
                <w:vertAlign w:val="superscript"/>
              </w:rPr>
              <w:t>c</w:t>
            </w:r>
            <w:r>
              <w:rPr>
                <w:rFonts w:ascii="DejaVu Sans" w:eastAsia="DejaVu Sans" w:hAnsi="DejaVu Sans" w:cs="DejaVu Sans"/>
                <w:color w:val="000000"/>
                <w:sz w:val="7"/>
                <w:szCs w:val="7"/>
              </w:rPr>
              <w:t>Primer</w:t>
            </w:r>
            <w:proofErr w:type="spellEnd"/>
            <w:r>
              <w:rPr>
                <w:rFonts w:ascii="DejaVu Sans" w:eastAsia="DejaVu Sans" w:hAnsi="DejaVu Sans" w:cs="DejaVu Sans"/>
                <w:color w:val="000000"/>
                <w:sz w:val="7"/>
                <w:szCs w:val="7"/>
              </w:rPr>
              <w:t xml:space="preserve"> binds inside fourth exon; </w:t>
            </w:r>
            <w:proofErr w:type="spellStart"/>
            <w:r>
              <w:rPr>
                <w:rFonts w:ascii="DejaVu Sans" w:eastAsia="DejaVu Sans" w:hAnsi="DejaVu Sans" w:cs="DejaVu Sans"/>
                <w:color w:val="000000"/>
                <w:sz w:val="7"/>
                <w:szCs w:val="7"/>
                <w:vertAlign w:val="superscript"/>
              </w:rPr>
              <w:t>I</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identical to TRXPT_7 due to identical splicing; </w:t>
            </w:r>
            <w:proofErr w:type="spellStart"/>
            <w:r>
              <w:rPr>
                <w:rFonts w:ascii="DejaVu Sans" w:eastAsia="DejaVu Sans" w:hAnsi="DejaVu Sans" w:cs="DejaVu Sans"/>
                <w:color w:val="000000"/>
                <w:sz w:val="7"/>
                <w:szCs w:val="7"/>
                <w:vertAlign w:val="superscript"/>
              </w:rPr>
              <w:t>II</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identical to last 3 exons of TRXPT_10 due to identical splicing; </w:t>
            </w:r>
            <w:proofErr w:type="spellStart"/>
            <w:r>
              <w:rPr>
                <w:rFonts w:ascii="DejaVu Sans" w:eastAsia="DejaVu Sans" w:hAnsi="DejaVu Sans" w:cs="DejaVu Sans"/>
                <w:color w:val="000000"/>
                <w:sz w:val="7"/>
                <w:szCs w:val="7"/>
                <w:vertAlign w:val="superscript"/>
              </w:rPr>
              <w:t>III</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identical to last 4 exons of TRXPT_11 due to identical splicing; </w:t>
            </w:r>
            <w:proofErr w:type="spellStart"/>
            <w:r>
              <w:rPr>
                <w:rFonts w:ascii="DejaVu Sans" w:eastAsia="DejaVu Sans" w:hAnsi="DejaVu Sans" w:cs="DejaVu Sans"/>
                <w:color w:val="000000"/>
                <w:sz w:val="7"/>
                <w:szCs w:val="7"/>
                <w:vertAlign w:val="superscript"/>
              </w:rPr>
              <w:t>IV</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w:t>
            </w:r>
            <w:proofErr w:type="spellStart"/>
            <w:r>
              <w:rPr>
                <w:rFonts w:ascii="DejaVu Sans" w:eastAsia="DejaVu Sans" w:hAnsi="DejaVu Sans" w:cs="DejaVu Sans"/>
                <w:color w:val="000000"/>
                <w:sz w:val="7"/>
                <w:szCs w:val="7"/>
              </w:rPr>
              <w:t>dentical</w:t>
            </w:r>
            <w:proofErr w:type="spellEnd"/>
            <w:r>
              <w:rPr>
                <w:rFonts w:ascii="DejaVu Sans" w:eastAsia="DejaVu Sans" w:hAnsi="DejaVu Sans" w:cs="DejaVu Sans"/>
                <w:color w:val="000000"/>
                <w:sz w:val="7"/>
                <w:szCs w:val="7"/>
              </w:rPr>
              <w:t xml:space="preserve"> to TRXPT_23 due to identical splicing; </w:t>
            </w:r>
            <w:proofErr w:type="spellStart"/>
            <w:r>
              <w:rPr>
                <w:rFonts w:ascii="DejaVu Sans" w:eastAsia="DejaVu Sans" w:hAnsi="DejaVu Sans" w:cs="DejaVu Sans"/>
                <w:color w:val="000000"/>
                <w:sz w:val="7"/>
                <w:szCs w:val="7"/>
                <w:vertAlign w:val="superscript"/>
              </w:rPr>
              <w:t>V</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identical to TRXPT_9 due to identical splicing; </w:t>
            </w:r>
            <w:proofErr w:type="spellStart"/>
            <w:r>
              <w:rPr>
                <w:rFonts w:ascii="DejaVu Sans" w:eastAsia="DejaVu Sans" w:hAnsi="DejaVu Sans" w:cs="DejaVu Sans"/>
                <w:color w:val="000000"/>
                <w:sz w:val="7"/>
                <w:szCs w:val="7"/>
                <w:vertAlign w:val="superscript"/>
              </w:rPr>
              <w:t>VI</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identical to TRXPT_14 due to identical splicing; </w:t>
            </w:r>
          </w:p>
        </w:tc>
      </w:tr>
    </w:tbl>
    <w:p w14:paraId="718488B8" w14:textId="77777777" w:rsidR="007B09C0" w:rsidRDefault="00000000">
      <w:pPr>
        <w:pStyle w:val="BodyText"/>
      </w:pPr>
      <w:r>
        <w:t>In the table above, the restriction sites in the primer tails are shown in lowercase letters. All the primer melting temperatures (TMs) are 58-60</w:t>
      </w:r>
      <w:r>
        <w:rPr>
          <w:vertAlign w:val="superscript"/>
        </w:rPr>
        <w:t>o</w:t>
      </w:r>
      <w:r>
        <w:t>C using a hot start Taq DNA polymerase. The PCR reaction mix was made per manufacturer’s instructions. The PCR cycling conditions were as follows: Initial denaturation – 95</w:t>
      </w:r>
      <w:r>
        <w:rPr>
          <w:vertAlign w:val="superscript"/>
        </w:rPr>
        <w:t>o</w:t>
      </w:r>
      <w:r>
        <w:t>C for 1 minute; cyclical denaturation – 95</w:t>
      </w:r>
      <w:r>
        <w:rPr>
          <w:vertAlign w:val="superscript"/>
        </w:rPr>
        <w:t>o</w:t>
      </w:r>
      <w:r>
        <w:t>C for 30 seconds, annealing – variable temperature (53</w:t>
      </w:r>
      <w:r>
        <w:rPr>
          <w:vertAlign w:val="superscript"/>
        </w:rPr>
        <w:t>o</w:t>
      </w:r>
      <w:r>
        <w:t>C-56</w:t>
      </w:r>
      <w:r>
        <w:rPr>
          <w:vertAlign w:val="superscript"/>
        </w:rPr>
        <w:t>o</w:t>
      </w:r>
      <w:r>
        <w:t>C) for 30 seconds, primer extension – 68</w:t>
      </w:r>
      <w:r>
        <w:rPr>
          <w:vertAlign w:val="superscript"/>
        </w:rPr>
        <w:t>o</w:t>
      </w:r>
      <w:r>
        <w:t>C for variable time, and final elongation – 68</w:t>
      </w:r>
      <w:r>
        <w:rPr>
          <w:vertAlign w:val="superscript"/>
        </w:rPr>
        <w:t>o</w:t>
      </w:r>
      <w:r>
        <w:t>C for 5 minutes. We used 35 cycles of amplification. The PCR products of THEV cDNA shown in the gels in the table above were cloned and Sanger sequenced to confirm the splice junctions. We included “No reverse transcriptase (No RT)” template controls to ensure the PCR products are of RNA origin.</w:t>
      </w:r>
    </w:p>
    <w:p w14:paraId="047DDEE1" w14:textId="77777777" w:rsidR="007B09C0" w:rsidRDefault="00000000">
      <w:pPr>
        <w:pStyle w:val="BodyText"/>
      </w:pPr>
      <w:r>
        <w:rPr>
          <w:b/>
          <w:bCs/>
        </w:rPr>
        <w:t>Supplementary Computational Analysis</w:t>
      </w:r>
      <w:r>
        <w:br/>
      </w:r>
      <w:proofErr w:type="spellStart"/>
      <w:r>
        <w:t>Snakemake</w:t>
      </w:r>
      <w:proofErr w:type="spellEnd"/>
      <w:r>
        <w:t xml:space="preserve"> v7.24.0 was used to manage our entire workflow. A graph of the main steps in our pipeline generated with </w:t>
      </w:r>
      <w:proofErr w:type="spellStart"/>
      <w:r>
        <w:t>Snakemake</w:t>
      </w:r>
      <w:proofErr w:type="spellEnd"/>
      <w:r>
        <w:t xml:space="preserve"> is shown below. Our trimmed RNA-seq reads were mapped to the genome of </w:t>
      </w:r>
      <w:r>
        <w:rPr>
          <w:i/>
          <w:iCs/>
        </w:rPr>
        <w:t>M. gallopavo</w:t>
      </w:r>
      <w:r>
        <w:t xml:space="preserve"> (with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14:paraId="6BDBFDBB" w14:textId="77777777" w:rsidR="007B09C0" w:rsidRDefault="00000000">
      <w:pPr>
        <w:pStyle w:val="BodyText"/>
      </w:pPr>
      <w:r>
        <w:lastRenderedPageBreak/>
        <w:t>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14:paraId="71A1DE46" w14:textId="77777777" w:rsidR="007B09C0" w:rsidRDefault="00000000">
      <w:pPr>
        <w:pStyle w:val="BodyText"/>
      </w:pPr>
      <w:r>
        <w:t>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14:paraId="69D9207C" w14:textId="77777777" w:rsidR="007B09C0" w:rsidRDefault="00000000">
      <w:pPr>
        <w:pStyle w:val="BodyText"/>
      </w:pPr>
      <w:r>
        <w:t xml:space="preserve">We used </w:t>
      </w:r>
      <w:proofErr w:type="spellStart"/>
      <w:r>
        <w:t>RegTools</w:t>
      </w:r>
      <w:proofErr w:type="spellEnd"/>
      <w:r>
        <w:t xml:space="preserve"> to extract and analyze the splice junctions in the BAM files. The command “</w:t>
      </w:r>
      <w:proofErr w:type="spellStart"/>
      <w:r>
        <w:t>regtools</w:t>
      </w:r>
      <w:proofErr w:type="spellEnd"/>
      <w:r>
        <w:t xml:space="preserve"> junctions extract” provides a wealth of information about all the splice sites in the BAM file provided such as: the start and end positions, the strand, and number of reads supporting the splice junctions. The command “</w:t>
      </w:r>
      <w:proofErr w:type="spellStart"/>
      <w:r>
        <w:t>regtools</w:t>
      </w:r>
      <w:proofErr w:type="spellEnd"/>
      <w:r>
        <w:t xml:space="preserve"> junctions annotate” gives even more information such as: the splice site donor-acceptor sequences and transcripts/genes that overlap the junction. This information was the basis for estimating and comparing the splicing activity of different regions (TUs) of THEV over time. Also, </w:t>
      </w:r>
      <w:proofErr w:type="spellStart"/>
      <w:r>
        <w:t>Samtools</w:t>
      </w:r>
      <w:proofErr w:type="spellEnd"/>
      <w:r>
        <w:t xml:space="preserve"> was also used to count the total sequencing reads for all replicates at each time point.</w:t>
      </w:r>
    </w:p>
    <w:p w14:paraId="49C01508" w14:textId="77777777" w:rsidR="007B09C0" w:rsidRDefault="00000000">
      <w:pPr>
        <w:pStyle w:val="CaptionedFigure"/>
      </w:pPr>
      <w:r>
        <w:rPr>
          <w:noProof/>
        </w:rPr>
        <w:lastRenderedPageBreak/>
        <w:drawing>
          <wp:inline distT="0" distB="0" distL="0" distR="0" wp14:anchorId="26BD4F2E" wp14:editId="1156C6E9">
            <wp:extent cx="5732289" cy="7906871"/>
            <wp:effectExtent l="0" t="0" r="0" b="5715"/>
            <wp:docPr id="77" name="Picture" descr="A flowchart of the major steps in the computational analysis pipeline (generated with Snakemake)"/>
            <wp:cNvGraphicFramePr/>
            <a:graphic xmlns:a="http://schemas.openxmlformats.org/drawingml/2006/main">
              <a:graphicData uri="http://schemas.openxmlformats.org/drawingml/2006/picture">
                <pic:pic xmlns:pic="http://schemas.openxmlformats.org/drawingml/2006/picture">
                  <pic:nvPicPr>
                    <pic:cNvPr id="78" name="Picture" descr="project_map.png"/>
                    <pic:cNvPicPr>
                      <a:picLocks noChangeAspect="1" noChangeArrowheads="1"/>
                    </pic:cNvPicPr>
                  </pic:nvPicPr>
                  <pic:blipFill>
                    <a:blip r:embed="rId78"/>
                    <a:stretch>
                      <a:fillRect/>
                    </a:stretch>
                  </pic:blipFill>
                  <pic:spPr bwMode="auto">
                    <a:xfrm>
                      <a:off x="0" y="0"/>
                      <a:ext cx="5750296" cy="7931709"/>
                    </a:xfrm>
                    <a:prstGeom prst="rect">
                      <a:avLst/>
                    </a:prstGeom>
                    <a:noFill/>
                    <a:ln w="9525">
                      <a:noFill/>
                      <a:headEnd/>
                      <a:tailEnd/>
                    </a:ln>
                  </pic:spPr>
                </pic:pic>
              </a:graphicData>
            </a:graphic>
          </wp:inline>
        </w:drawing>
      </w:r>
    </w:p>
    <w:p w14:paraId="68F3A188" w14:textId="77777777" w:rsidR="007B09C0" w:rsidRDefault="00000000">
      <w:pPr>
        <w:pStyle w:val="ImageCaption"/>
      </w:pPr>
      <w:r>
        <w:t>A flowchart of the major steps in the computational analysis pipeline (</w:t>
      </w:r>
      <w:r>
        <w:rPr>
          <w:i/>
          <w:iCs/>
        </w:rPr>
        <w:t xml:space="preserve">generated with </w:t>
      </w:r>
      <w:proofErr w:type="spellStart"/>
      <w:r>
        <w:rPr>
          <w:i/>
          <w:iCs/>
        </w:rPr>
        <w:t>Snakemake</w:t>
      </w:r>
      <w:proofErr w:type="spellEnd"/>
      <w:r>
        <w:t>)</w:t>
      </w:r>
      <w:bookmarkEnd w:id="232"/>
    </w:p>
    <w:sectPr w:rsidR="007B09C0" w:rsidSect="00470ECA">
      <w:footerReference w:type="even" r:id="rId79"/>
      <w:footerReference w:type="default" r:id="rId80"/>
      <w:type w:val="continuous"/>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2FEC4" w14:textId="77777777" w:rsidR="005F2685" w:rsidRDefault="005F2685">
      <w:pPr>
        <w:spacing w:after="0"/>
      </w:pPr>
      <w:r>
        <w:separator/>
      </w:r>
    </w:p>
  </w:endnote>
  <w:endnote w:type="continuationSeparator" w:id="0">
    <w:p w14:paraId="5E7BEA72" w14:textId="77777777" w:rsidR="005F2685" w:rsidRDefault="005F268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DejaVu Sans">
    <w:altName w:val="Verdana"/>
    <w:panose1 w:val="020B0604020202020204"/>
    <w:charset w:val="00"/>
    <w:family w:val="roman"/>
    <w:notTrueType/>
    <w:pitch w:val="default"/>
  </w:font>
  <w:font w:name="Avenir">
    <w:panose1 w:val="02000503020000020003"/>
    <w:charset w:val="4D"/>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3468E19A" w14:textId="77777777" w:rsidR="00D24CF1"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A3A53E" w14:textId="77777777" w:rsidR="00D24CF1" w:rsidRDefault="00D24C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0A086DC9" w14:textId="77777777" w:rsidR="00D24CF1"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686A87" w14:textId="77777777" w:rsidR="00D24CF1" w:rsidRDefault="00D24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C7F8F" w14:textId="77777777" w:rsidR="005F2685" w:rsidRDefault="005F2685">
      <w:pPr>
        <w:spacing w:after="0"/>
      </w:pPr>
      <w:r>
        <w:separator/>
      </w:r>
    </w:p>
  </w:footnote>
  <w:footnote w:type="continuationSeparator" w:id="0">
    <w:p w14:paraId="01AC9C38" w14:textId="77777777" w:rsidR="005F2685" w:rsidRDefault="005F268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37A2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BAA4FCD"/>
    <w:multiLevelType w:val="hybridMultilevel"/>
    <w:tmpl w:val="6A12A712"/>
    <w:lvl w:ilvl="0" w:tplc="D3B0A2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B53A92"/>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59129485">
    <w:abstractNumId w:val="0"/>
  </w:num>
  <w:num w:numId="2" w16cid:durableId="9139055">
    <w:abstractNumId w:val="1"/>
  </w:num>
  <w:num w:numId="3" w16cid:durableId="1843011354">
    <w:abstractNumId w:val="2"/>
  </w:num>
  <w:num w:numId="4" w16cid:durableId="5347378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braham Quaye">
    <w15:presenceInfo w15:providerId="AD" w15:userId="S::aquaye@byu.edu::83b679be-3c24-487e-a041-351ae6ff47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09C0"/>
    <w:rsid w:val="001F3B6C"/>
    <w:rsid w:val="002003C2"/>
    <w:rsid w:val="00293947"/>
    <w:rsid w:val="00351C91"/>
    <w:rsid w:val="00557036"/>
    <w:rsid w:val="005F2685"/>
    <w:rsid w:val="007B09C0"/>
    <w:rsid w:val="007C63C3"/>
    <w:rsid w:val="008A64D6"/>
    <w:rsid w:val="00AD439F"/>
    <w:rsid w:val="00AE2C9D"/>
    <w:rsid w:val="00D24CF1"/>
    <w:rsid w:val="00F75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3121C1"/>
  <w15:docId w15:val="{36CCBDB8-3E74-8744-A6D0-751B59346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F6C67"/>
    <w:pPr>
      <w:keepNext/>
      <w:keepLines/>
      <w:spacing w:before="480" w:after="0"/>
      <w:outlineLvl w:val="0"/>
    </w:pPr>
    <w:rPr>
      <w:rFonts w:ascii="Arial" w:eastAsiaTheme="majorEastAsia" w:hAnsi="Arial" w:cstheme="majorBidi"/>
      <w:b/>
      <w:bCs/>
      <w:color w:val="000000" w:themeColor="text1"/>
      <w:sz w:val="28"/>
      <w:szCs w:val="32"/>
    </w:rPr>
  </w:style>
  <w:style w:type="paragraph" w:styleId="Heading2">
    <w:name w:val="heading 2"/>
    <w:basedOn w:val="Normal"/>
    <w:next w:val="BodyText"/>
    <w:uiPriority w:val="9"/>
    <w:unhideWhenUsed/>
    <w:qFormat/>
    <w:rsid w:val="0066342A"/>
    <w:pPr>
      <w:keepNext/>
      <w:keepLines/>
      <w:spacing w:before="200" w:after="0"/>
      <w:outlineLvl w:val="1"/>
    </w:pPr>
    <w:rPr>
      <w:rFonts w:ascii="Arial" w:eastAsiaTheme="majorEastAsia" w:hAnsi="Arial" w:cstheme="majorBidi"/>
      <w:b/>
      <w:bCs/>
      <w:color w:val="000000" w:themeColor="text1"/>
      <w:szCs w:val="28"/>
    </w:rPr>
  </w:style>
  <w:style w:type="paragraph" w:styleId="Heading3">
    <w:name w:val="heading 3"/>
    <w:basedOn w:val="Normal"/>
    <w:next w:val="BodyText"/>
    <w:uiPriority w:val="9"/>
    <w:unhideWhenUsed/>
    <w:qFormat/>
    <w:rsid w:val="003F6C67"/>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6342A"/>
    <w:pPr>
      <w:spacing w:before="180" w:after="180" w:line="480" w:lineRule="auto"/>
    </w:pPr>
    <w:rPr>
      <w:rFonts w:ascii="Arial" w:hAnsi="Arial"/>
      <w:color w:val="000000" w:themeColor="text1"/>
      <w:sz w:val="22"/>
    </w:rPr>
  </w:style>
  <w:style w:type="paragraph" w:customStyle="1" w:styleId="FirstParagraph">
    <w:name w:val="First Paragraph"/>
    <w:basedOn w:val="BodyText"/>
    <w:next w:val="BodyText"/>
    <w:qFormat/>
    <w:rsid w:val="00C8745D"/>
  </w:style>
  <w:style w:type="paragraph" w:customStyle="1" w:styleId="Compact">
    <w:name w:val="Compact"/>
    <w:basedOn w:val="BodyText"/>
    <w:qFormat/>
    <w:pPr>
      <w:spacing w:before="36" w:after="36"/>
    </w:pPr>
  </w:style>
  <w:style w:type="paragraph" w:styleId="Title">
    <w:name w:val="Title"/>
    <w:basedOn w:val="Normal"/>
    <w:next w:val="BodyText"/>
    <w:qFormat/>
    <w:rsid w:val="003F6C67"/>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8745D"/>
    <w:pPr>
      <w:keepNext/>
      <w:keepLines/>
      <w:spacing w:line="480" w:lineRule="auto"/>
    </w:pPr>
    <w:rPr>
      <w:rFonts w:ascii="Arial" w:hAnsi="Arial"/>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65F7A"/>
    <w:pPr>
      <w:spacing w:after="120"/>
      <w:ind w:left="720" w:hanging="720"/>
    </w:pPr>
    <w:rPr>
      <w:rFonts w:ascii="Arial" w:hAnsi="Arial" w:cs="Times New Roman (Body CS)"/>
      <w:color w:val="000000" w:themeColor="text1"/>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724B38"/>
    <w:pPr>
      <w:spacing w:after="120"/>
    </w:pPr>
    <w:rPr>
      <w:rFonts w:ascii="Arial" w:hAnsi="Arial" w:cs="Times New Roman (Body CS)"/>
      <w:sz w:val="18"/>
    </w:rPr>
  </w:style>
  <w:style w:type="paragraph" w:customStyle="1" w:styleId="TableCaption">
    <w:name w:val="Table Caption"/>
    <w:basedOn w:val="Caption"/>
    <w:rsid w:val="009D4973"/>
    <w:pPr>
      <w:keepNext/>
    </w:pPr>
    <w:rPr>
      <w:rFonts w:ascii="Times New Roman" w:hAnsi="Times New Roman"/>
      <w:b/>
      <w:i/>
      <w:color w:val="000000" w:themeColor="text1"/>
    </w:rPr>
  </w:style>
  <w:style w:type="paragraph" w:customStyle="1" w:styleId="ImageCaption">
    <w:name w:val="Image Caption"/>
    <w:basedOn w:val="Caption"/>
  </w:style>
  <w:style w:type="paragraph" w:customStyle="1" w:styleId="Figure">
    <w:name w:val="Figure"/>
    <w:basedOn w:val="Normal"/>
    <w:rsid w:val="00C8745D"/>
    <w:rPr>
      <w:rFonts w:ascii="Arial" w:hAnsi="Arial"/>
      <w:color w:val="000000" w:themeColor="text1"/>
      <w:sz w:val="20"/>
    </w:rPr>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724B38"/>
    <w:rPr>
      <w:rFonts w:ascii="Arial" w:hAnsi="Arial" w:cs="Times New Roman (Body CS)"/>
      <w:sz w:val="18"/>
    </w:rPr>
  </w:style>
  <w:style w:type="character" w:customStyle="1" w:styleId="VerbatimChar">
    <w:name w:val="Verbatim Char"/>
    <w:basedOn w:val="CaptionChar"/>
    <w:link w:val="SourceCode"/>
    <w:rPr>
      <w:rFonts w:ascii="Consolas" w:hAnsi="Consolas" w:cs="Times New Roman (Body CS)"/>
      <w:sz w:val="22"/>
    </w:rPr>
  </w:style>
  <w:style w:type="character" w:customStyle="1" w:styleId="SectionNumber">
    <w:name w:val="Section Number"/>
    <w:basedOn w:val="CaptionChar"/>
    <w:rPr>
      <w:rFonts w:ascii="Arial" w:hAnsi="Arial" w:cs="Times New Roman (Body CS)"/>
      <w:sz w:val="20"/>
    </w:rPr>
  </w:style>
  <w:style w:type="character" w:styleId="FootnoteReference">
    <w:name w:val="footnote reference"/>
    <w:basedOn w:val="CaptionChar"/>
    <w:rPr>
      <w:rFonts w:ascii="Arial" w:hAnsi="Arial" w:cs="Times New Roman (Body CS)"/>
      <w:sz w:val="20"/>
      <w:vertAlign w:val="superscript"/>
    </w:rPr>
  </w:style>
  <w:style w:type="character" w:styleId="Hyperlink">
    <w:name w:val="Hyperlink"/>
    <w:basedOn w:val="CaptionChar"/>
    <w:rsid w:val="0066342A"/>
    <w:rPr>
      <w:rFonts w:ascii="Arial" w:hAnsi="Arial" w:cs="Times New Roman (Body CS)"/>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Body CS)"/>
      <w:b/>
      <w:color w:val="204A87"/>
      <w:sz w:val="22"/>
      <w:shd w:val="clear" w:color="auto" w:fill="F8F8F8"/>
    </w:rPr>
  </w:style>
  <w:style w:type="character" w:customStyle="1" w:styleId="DataTypeTok">
    <w:name w:val="DataTypeTok"/>
    <w:basedOn w:val="VerbatimChar"/>
    <w:rPr>
      <w:rFonts w:ascii="Consolas" w:hAnsi="Consolas" w:cs="Times New Roman (Body CS)"/>
      <w:color w:val="204A87"/>
      <w:sz w:val="22"/>
      <w:shd w:val="clear" w:color="auto" w:fill="F8F8F8"/>
    </w:rPr>
  </w:style>
  <w:style w:type="character" w:customStyle="1" w:styleId="DecValTok">
    <w:name w:val="DecValTok"/>
    <w:basedOn w:val="VerbatimChar"/>
    <w:rPr>
      <w:rFonts w:ascii="Consolas" w:hAnsi="Consolas" w:cs="Times New Roman (Body CS)"/>
      <w:color w:val="0000CF"/>
      <w:sz w:val="22"/>
      <w:shd w:val="clear" w:color="auto" w:fill="F8F8F8"/>
    </w:rPr>
  </w:style>
  <w:style w:type="character" w:customStyle="1" w:styleId="BaseNTok">
    <w:name w:val="BaseNTok"/>
    <w:basedOn w:val="VerbatimChar"/>
    <w:rPr>
      <w:rFonts w:ascii="Consolas" w:hAnsi="Consolas" w:cs="Times New Roman (Body CS)"/>
      <w:color w:val="0000CF"/>
      <w:sz w:val="22"/>
      <w:shd w:val="clear" w:color="auto" w:fill="F8F8F8"/>
    </w:rPr>
  </w:style>
  <w:style w:type="character" w:customStyle="1" w:styleId="FloatTok">
    <w:name w:val="FloatTok"/>
    <w:basedOn w:val="VerbatimChar"/>
    <w:rPr>
      <w:rFonts w:ascii="Consolas" w:hAnsi="Consolas" w:cs="Times New Roman (Body CS)"/>
      <w:color w:val="0000CF"/>
      <w:sz w:val="22"/>
      <w:shd w:val="clear" w:color="auto" w:fill="F8F8F8"/>
    </w:rPr>
  </w:style>
  <w:style w:type="character" w:customStyle="1" w:styleId="ConstantTok">
    <w:name w:val="ConstantTok"/>
    <w:basedOn w:val="VerbatimChar"/>
    <w:rPr>
      <w:rFonts w:ascii="Consolas" w:hAnsi="Consolas" w:cs="Times New Roman (Body CS)"/>
      <w:color w:val="8F5902"/>
      <w:sz w:val="22"/>
      <w:shd w:val="clear" w:color="auto" w:fill="F8F8F8"/>
    </w:rPr>
  </w:style>
  <w:style w:type="character" w:customStyle="1" w:styleId="CharTok">
    <w:name w:val="CharTok"/>
    <w:basedOn w:val="VerbatimChar"/>
    <w:rPr>
      <w:rFonts w:ascii="Consolas" w:hAnsi="Consolas" w:cs="Times New Roman (Body CS)"/>
      <w:color w:val="4E9A06"/>
      <w:sz w:val="22"/>
      <w:shd w:val="clear" w:color="auto" w:fill="F8F8F8"/>
    </w:rPr>
  </w:style>
  <w:style w:type="character" w:customStyle="1" w:styleId="SpecialCharTok">
    <w:name w:val="SpecialCharTok"/>
    <w:basedOn w:val="VerbatimChar"/>
    <w:rPr>
      <w:rFonts w:ascii="Consolas" w:hAnsi="Consolas" w:cs="Times New Roman (Body CS)"/>
      <w:b/>
      <w:color w:val="CE5C00"/>
      <w:sz w:val="22"/>
      <w:shd w:val="clear" w:color="auto" w:fill="F8F8F8"/>
    </w:rPr>
  </w:style>
  <w:style w:type="character" w:customStyle="1" w:styleId="StringTok">
    <w:name w:val="StringTok"/>
    <w:basedOn w:val="VerbatimChar"/>
    <w:rPr>
      <w:rFonts w:ascii="Consolas" w:hAnsi="Consolas" w:cs="Times New Roman (Body CS)"/>
      <w:color w:val="4E9A06"/>
      <w:sz w:val="22"/>
      <w:shd w:val="clear" w:color="auto" w:fill="F8F8F8"/>
    </w:rPr>
  </w:style>
  <w:style w:type="character" w:customStyle="1" w:styleId="VerbatimStringTok">
    <w:name w:val="VerbatimStringTok"/>
    <w:basedOn w:val="VerbatimChar"/>
    <w:rPr>
      <w:rFonts w:ascii="Consolas" w:hAnsi="Consolas" w:cs="Times New Roman (Body CS)"/>
      <w:color w:val="4E9A06"/>
      <w:sz w:val="22"/>
      <w:shd w:val="clear" w:color="auto" w:fill="F8F8F8"/>
    </w:rPr>
  </w:style>
  <w:style w:type="character" w:customStyle="1" w:styleId="SpecialStringTok">
    <w:name w:val="SpecialStringTok"/>
    <w:basedOn w:val="VerbatimChar"/>
    <w:rPr>
      <w:rFonts w:ascii="Consolas" w:hAnsi="Consolas" w:cs="Times New Roman (Body CS)"/>
      <w:color w:val="4E9A06"/>
      <w:sz w:val="22"/>
      <w:shd w:val="clear" w:color="auto" w:fill="F8F8F8"/>
    </w:rPr>
  </w:style>
  <w:style w:type="character" w:customStyle="1" w:styleId="ImportTok">
    <w:name w:val="ImportTok"/>
    <w:basedOn w:val="VerbatimChar"/>
    <w:rPr>
      <w:rFonts w:ascii="Consolas" w:hAnsi="Consolas" w:cs="Times New Roman (Body CS)"/>
      <w:sz w:val="22"/>
      <w:shd w:val="clear" w:color="auto" w:fill="F8F8F8"/>
    </w:rPr>
  </w:style>
  <w:style w:type="character" w:customStyle="1" w:styleId="CommentTok">
    <w:name w:val="CommentTok"/>
    <w:basedOn w:val="VerbatimChar"/>
    <w:rPr>
      <w:rFonts w:ascii="Consolas" w:hAnsi="Consolas" w:cs="Times New Roman (Body CS)"/>
      <w:i/>
      <w:color w:val="8F5902"/>
      <w:sz w:val="22"/>
      <w:shd w:val="clear" w:color="auto" w:fill="F8F8F8"/>
    </w:rPr>
  </w:style>
  <w:style w:type="character" w:customStyle="1" w:styleId="DocumentationTok">
    <w:name w:val="DocumentationTok"/>
    <w:basedOn w:val="VerbatimChar"/>
    <w:rPr>
      <w:rFonts w:ascii="Consolas" w:hAnsi="Consolas" w:cs="Times New Roman (Body CS)"/>
      <w:b/>
      <w:i/>
      <w:color w:val="8F5902"/>
      <w:sz w:val="22"/>
      <w:shd w:val="clear" w:color="auto" w:fill="F8F8F8"/>
    </w:rPr>
  </w:style>
  <w:style w:type="character" w:customStyle="1" w:styleId="AnnotationTok">
    <w:name w:val="AnnotationTok"/>
    <w:basedOn w:val="VerbatimChar"/>
    <w:rPr>
      <w:rFonts w:ascii="Consolas" w:hAnsi="Consolas" w:cs="Times New Roman (Body CS)"/>
      <w:b/>
      <w:i/>
      <w:color w:val="8F5902"/>
      <w:sz w:val="22"/>
      <w:shd w:val="clear" w:color="auto" w:fill="F8F8F8"/>
    </w:rPr>
  </w:style>
  <w:style w:type="character" w:customStyle="1" w:styleId="CommentVarTok">
    <w:name w:val="CommentVarTok"/>
    <w:basedOn w:val="VerbatimChar"/>
    <w:rPr>
      <w:rFonts w:ascii="Consolas" w:hAnsi="Consolas" w:cs="Times New Roman (Body CS)"/>
      <w:b/>
      <w:i/>
      <w:color w:val="8F5902"/>
      <w:sz w:val="22"/>
      <w:shd w:val="clear" w:color="auto" w:fill="F8F8F8"/>
    </w:rPr>
  </w:style>
  <w:style w:type="character" w:customStyle="1" w:styleId="OtherTok">
    <w:name w:val="OtherTok"/>
    <w:basedOn w:val="VerbatimChar"/>
    <w:rPr>
      <w:rFonts w:ascii="Consolas" w:hAnsi="Consolas" w:cs="Times New Roman (Body CS)"/>
      <w:color w:val="8F5902"/>
      <w:sz w:val="22"/>
      <w:shd w:val="clear" w:color="auto" w:fill="F8F8F8"/>
    </w:rPr>
  </w:style>
  <w:style w:type="character" w:customStyle="1" w:styleId="FunctionTok">
    <w:name w:val="FunctionTok"/>
    <w:basedOn w:val="VerbatimChar"/>
    <w:rPr>
      <w:rFonts w:ascii="Consolas" w:hAnsi="Consolas" w:cs="Times New Roman (Body CS)"/>
      <w:b/>
      <w:color w:val="204A87"/>
      <w:sz w:val="22"/>
      <w:shd w:val="clear" w:color="auto" w:fill="F8F8F8"/>
    </w:rPr>
  </w:style>
  <w:style w:type="character" w:customStyle="1" w:styleId="VariableTok">
    <w:name w:val="VariableTok"/>
    <w:basedOn w:val="VerbatimChar"/>
    <w:rPr>
      <w:rFonts w:ascii="Consolas" w:hAnsi="Consolas" w:cs="Times New Roman (Body CS)"/>
      <w:color w:val="000000"/>
      <w:sz w:val="22"/>
      <w:shd w:val="clear" w:color="auto" w:fill="F8F8F8"/>
    </w:rPr>
  </w:style>
  <w:style w:type="character" w:customStyle="1" w:styleId="ControlFlowTok">
    <w:name w:val="ControlFlowTok"/>
    <w:basedOn w:val="VerbatimChar"/>
    <w:rPr>
      <w:rFonts w:ascii="Consolas" w:hAnsi="Consolas" w:cs="Times New Roman (Body CS)"/>
      <w:b/>
      <w:color w:val="204A87"/>
      <w:sz w:val="22"/>
      <w:shd w:val="clear" w:color="auto" w:fill="F8F8F8"/>
    </w:rPr>
  </w:style>
  <w:style w:type="character" w:customStyle="1" w:styleId="OperatorTok">
    <w:name w:val="OperatorTok"/>
    <w:basedOn w:val="VerbatimChar"/>
    <w:rPr>
      <w:rFonts w:ascii="Consolas" w:hAnsi="Consolas" w:cs="Times New Roman (Body CS)"/>
      <w:b/>
      <w:color w:val="CE5C00"/>
      <w:sz w:val="22"/>
      <w:shd w:val="clear" w:color="auto" w:fill="F8F8F8"/>
    </w:rPr>
  </w:style>
  <w:style w:type="character" w:customStyle="1" w:styleId="BuiltInTok">
    <w:name w:val="BuiltInTok"/>
    <w:basedOn w:val="VerbatimChar"/>
    <w:rPr>
      <w:rFonts w:ascii="Consolas" w:hAnsi="Consolas" w:cs="Times New Roman (Body CS)"/>
      <w:sz w:val="22"/>
      <w:shd w:val="clear" w:color="auto" w:fill="F8F8F8"/>
    </w:rPr>
  </w:style>
  <w:style w:type="character" w:customStyle="1" w:styleId="ExtensionTok">
    <w:name w:val="ExtensionTok"/>
    <w:basedOn w:val="VerbatimChar"/>
    <w:rPr>
      <w:rFonts w:ascii="Consolas" w:hAnsi="Consolas" w:cs="Times New Roman (Body CS)"/>
      <w:sz w:val="22"/>
      <w:shd w:val="clear" w:color="auto" w:fill="F8F8F8"/>
    </w:rPr>
  </w:style>
  <w:style w:type="character" w:customStyle="1" w:styleId="PreprocessorTok">
    <w:name w:val="PreprocessorTok"/>
    <w:basedOn w:val="VerbatimChar"/>
    <w:rPr>
      <w:rFonts w:ascii="Consolas" w:hAnsi="Consolas" w:cs="Times New Roman (Body CS)"/>
      <w:i/>
      <w:color w:val="8F5902"/>
      <w:sz w:val="22"/>
      <w:shd w:val="clear" w:color="auto" w:fill="F8F8F8"/>
    </w:rPr>
  </w:style>
  <w:style w:type="character" w:customStyle="1" w:styleId="AttributeTok">
    <w:name w:val="AttributeTok"/>
    <w:basedOn w:val="VerbatimChar"/>
    <w:rPr>
      <w:rFonts w:ascii="Consolas" w:hAnsi="Consolas" w:cs="Times New Roman (Body CS)"/>
      <w:color w:val="204A87"/>
      <w:sz w:val="22"/>
      <w:shd w:val="clear" w:color="auto" w:fill="F8F8F8"/>
    </w:rPr>
  </w:style>
  <w:style w:type="character" w:customStyle="1" w:styleId="RegionMarkerTok">
    <w:name w:val="RegionMarkerTok"/>
    <w:basedOn w:val="VerbatimChar"/>
    <w:rPr>
      <w:rFonts w:ascii="Consolas" w:hAnsi="Consolas" w:cs="Times New Roman (Body CS)"/>
      <w:sz w:val="22"/>
      <w:shd w:val="clear" w:color="auto" w:fill="F8F8F8"/>
    </w:rPr>
  </w:style>
  <w:style w:type="character" w:customStyle="1" w:styleId="InformationTok">
    <w:name w:val="InformationTok"/>
    <w:basedOn w:val="VerbatimChar"/>
    <w:rPr>
      <w:rFonts w:ascii="Consolas" w:hAnsi="Consolas" w:cs="Times New Roman (Body CS)"/>
      <w:b/>
      <w:i/>
      <w:color w:val="8F5902"/>
      <w:sz w:val="22"/>
      <w:shd w:val="clear" w:color="auto" w:fill="F8F8F8"/>
    </w:rPr>
  </w:style>
  <w:style w:type="character" w:customStyle="1" w:styleId="WarningTok">
    <w:name w:val="WarningTok"/>
    <w:basedOn w:val="VerbatimChar"/>
    <w:rPr>
      <w:rFonts w:ascii="Consolas" w:hAnsi="Consolas" w:cs="Times New Roman (Body CS)"/>
      <w:b/>
      <w:i/>
      <w:color w:val="8F5902"/>
      <w:sz w:val="22"/>
      <w:shd w:val="clear" w:color="auto" w:fill="F8F8F8"/>
    </w:rPr>
  </w:style>
  <w:style w:type="character" w:customStyle="1" w:styleId="AlertTok">
    <w:name w:val="AlertTok"/>
    <w:basedOn w:val="VerbatimChar"/>
    <w:rPr>
      <w:rFonts w:ascii="Consolas" w:hAnsi="Consolas" w:cs="Times New Roman (Body CS)"/>
      <w:color w:val="EF2929"/>
      <w:sz w:val="22"/>
      <w:shd w:val="clear" w:color="auto" w:fill="F8F8F8"/>
    </w:rPr>
  </w:style>
  <w:style w:type="character" w:customStyle="1" w:styleId="ErrorTok">
    <w:name w:val="ErrorTok"/>
    <w:basedOn w:val="VerbatimChar"/>
    <w:rPr>
      <w:rFonts w:ascii="Consolas" w:hAnsi="Consolas" w:cs="Times New Roman (Body CS)"/>
      <w:b/>
      <w:color w:val="A40000"/>
      <w:sz w:val="22"/>
      <w:shd w:val="clear" w:color="auto" w:fill="F8F8F8"/>
    </w:rPr>
  </w:style>
  <w:style w:type="character" w:customStyle="1" w:styleId="NormalTok">
    <w:name w:val="NormalTok"/>
    <w:basedOn w:val="VerbatimChar"/>
    <w:rPr>
      <w:rFonts w:ascii="Consolas" w:hAnsi="Consolas" w:cs="Times New Roman (Body CS)"/>
      <w:sz w:val="22"/>
      <w:shd w:val="clear" w:color="auto" w:fill="F8F8F8"/>
    </w:rPr>
  </w:style>
  <w:style w:type="paragraph" w:styleId="Header">
    <w:name w:val="header"/>
    <w:basedOn w:val="Normal"/>
    <w:link w:val="HeaderChar"/>
    <w:rsid w:val="009D4973"/>
    <w:pPr>
      <w:tabs>
        <w:tab w:val="center" w:pos="4680"/>
        <w:tab w:val="right" w:pos="9360"/>
      </w:tabs>
      <w:spacing w:after="0"/>
    </w:pPr>
    <w:rPr>
      <w:color w:val="000000" w:themeColor="text1"/>
    </w:rPr>
  </w:style>
  <w:style w:type="character" w:customStyle="1" w:styleId="HeaderChar">
    <w:name w:val="Header Char"/>
    <w:basedOn w:val="DefaultParagraphFont"/>
    <w:link w:val="Header"/>
    <w:rsid w:val="009D4973"/>
    <w:rPr>
      <w:color w:val="000000" w:themeColor="text1"/>
    </w:rPr>
  </w:style>
  <w:style w:type="paragraph" w:styleId="PlainText">
    <w:name w:val="Plain Text"/>
    <w:basedOn w:val="Normal"/>
    <w:link w:val="PlainTextChar"/>
    <w:rsid w:val="009D4973"/>
    <w:pPr>
      <w:spacing w:after="0"/>
    </w:pPr>
    <w:rPr>
      <w:rFonts w:ascii="Arial" w:hAnsi="Arial" w:cs="Consolas"/>
      <w:szCs w:val="21"/>
    </w:rPr>
  </w:style>
  <w:style w:type="character" w:customStyle="1" w:styleId="PlainTextChar">
    <w:name w:val="Plain Text Char"/>
    <w:basedOn w:val="DefaultParagraphFont"/>
    <w:link w:val="PlainText"/>
    <w:rsid w:val="009D4973"/>
    <w:rPr>
      <w:rFonts w:ascii="Arial" w:hAnsi="Arial" w:cs="Consolas"/>
      <w:szCs w:val="21"/>
    </w:rPr>
  </w:style>
  <w:style w:type="character" w:styleId="BookTitle">
    <w:name w:val="Book Title"/>
    <w:basedOn w:val="DefaultParagraphFont"/>
    <w:rsid w:val="00C8745D"/>
    <w:rPr>
      <w:rFonts w:ascii="Arial" w:hAnsi="Arial"/>
      <w:b/>
      <w:bCs/>
      <w:i w:val="0"/>
      <w:iCs/>
      <w:color w:val="000000" w:themeColor="text1"/>
      <w:spacing w:val="5"/>
      <w:sz w:val="24"/>
    </w:rPr>
  </w:style>
  <w:style w:type="paragraph" w:customStyle="1" w:styleId="Style1">
    <w:name w:val="Style1"/>
    <w:basedOn w:val="FirstParagraph"/>
    <w:qFormat/>
    <w:rsid w:val="00C8745D"/>
  </w:style>
  <w:style w:type="paragraph" w:styleId="Footer">
    <w:name w:val="footer"/>
    <w:basedOn w:val="Normal"/>
    <w:link w:val="FooterChar"/>
    <w:rsid w:val="003F6C67"/>
    <w:pPr>
      <w:tabs>
        <w:tab w:val="center" w:pos="4680"/>
        <w:tab w:val="right" w:pos="9360"/>
      </w:tabs>
      <w:spacing w:after="0"/>
    </w:pPr>
  </w:style>
  <w:style w:type="character" w:customStyle="1" w:styleId="FooterChar">
    <w:name w:val="Footer Char"/>
    <w:basedOn w:val="DefaultParagraphFont"/>
    <w:link w:val="Footer"/>
    <w:rsid w:val="003F6C67"/>
  </w:style>
  <w:style w:type="character" w:styleId="PageNumber">
    <w:name w:val="page number"/>
    <w:basedOn w:val="DefaultParagraphFont"/>
    <w:rsid w:val="003F6C67"/>
  </w:style>
  <w:style w:type="character" w:styleId="FollowedHyperlink">
    <w:name w:val="FollowedHyperlink"/>
    <w:basedOn w:val="DefaultParagraphFont"/>
    <w:rsid w:val="00D425AA"/>
    <w:rPr>
      <w:color w:val="0070C0"/>
      <w:u w:val="single"/>
    </w:rPr>
  </w:style>
  <w:style w:type="character" w:styleId="LineNumber">
    <w:name w:val="line number"/>
    <w:basedOn w:val="DefaultParagraphFont"/>
    <w:rsid w:val="00BB2892"/>
    <w:rPr>
      <w:rFonts w:ascii="Arial" w:hAnsi="Arial"/>
      <w:color w:val="000000" w:themeColor="text1"/>
      <w:sz w:val="16"/>
    </w:rPr>
  </w:style>
  <w:style w:type="numbering" w:customStyle="1" w:styleId="CurrentList1">
    <w:name w:val="Current List1"/>
    <w:uiPriority w:val="99"/>
    <w:rsid w:val="001B49E0"/>
    <w:pPr>
      <w:numPr>
        <w:numId w:val="3"/>
      </w:numPr>
    </w:pPr>
  </w:style>
  <w:style w:type="paragraph" w:customStyle="1" w:styleId="Style2">
    <w:name w:val="Style2"/>
    <w:basedOn w:val="Heading2"/>
    <w:qFormat/>
    <w:rsid w:val="0066342A"/>
  </w:style>
  <w:style w:type="paragraph" w:customStyle="1" w:styleId="Style3">
    <w:name w:val="Style3"/>
    <w:basedOn w:val="Heading2"/>
    <w:autoRedefine/>
    <w:qFormat/>
    <w:rsid w:val="0066342A"/>
  </w:style>
  <w:style w:type="paragraph" w:customStyle="1" w:styleId="Style4">
    <w:name w:val="Style4"/>
    <w:basedOn w:val="Heading2"/>
    <w:autoRedefine/>
    <w:qFormat/>
    <w:rsid w:val="0066342A"/>
    <w:rPr>
      <w:rFonts w:cs="Times New Roman (Headings CS)"/>
    </w:rPr>
  </w:style>
  <w:style w:type="paragraph" w:customStyle="1" w:styleId="Style5">
    <w:name w:val="Style5"/>
    <w:basedOn w:val="FirstParagraph"/>
    <w:qFormat/>
    <w:rsid w:val="0066342A"/>
  </w:style>
  <w:style w:type="paragraph" w:styleId="Revision">
    <w:name w:val="Revision"/>
    <w:hidden/>
    <w:rsid w:val="008A64D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38518">
      <w:bodyDiv w:val="1"/>
      <w:marLeft w:val="0"/>
      <w:marRight w:val="0"/>
      <w:marTop w:val="0"/>
      <w:marBottom w:val="0"/>
      <w:divBdr>
        <w:top w:val="none" w:sz="0" w:space="0" w:color="auto"/>
        <w:left w:val="none" w:sz="0" w:space="0" w:color="auto"/>
        <w:bottom w:val="none" w:sz="0" w:space="0" w:color="auto"/>
        <w:right w:val="none" w:sz="0" w:space="0" w:color="auto"/>
      </w:divBdr>
      <w:divsChild>
        <w:div w:id="601843509">
          <w:marLeft w:val="0"/>
          <w:marRight w:val="0"/>
          <w:marTop w:val="0"/>
          <w:marBottom w:val="0"/>
          <w:divBdr>
            <w:top w:val="none" w:sz="0" w:space="0" w:color="auto"/>
            <w:left w:val="none" w:sz="0" w:space="0" w:color="auto"/>
            <w:bottom w:val="none" w:sz="0" w:space="0" w:color="auto"/>
            <w:right w:val="none" w:sz="0" w:space="0" w:color="auto"/>
          </w:divBdr>
          <w:divsChild>
            <w:div w:id="2033801633">
              <w:marLeft w:val="0"/>
              <w:marRight w:val="0"/>
              <w:marTop w:val="0"/>
              <w:marBottom w:val="0"/>
              <w:divBdr>
                <w:top w:val="none" w:sz="0" w:space="0" w:color="auto"/>
                <w:left w:val="none" w:sz="0" w:space="0" w:color="auto"/>
                <w:bottom w:val="none" w:sz="0" w:space="0" w:color="auto"/>
                <w:right w:val="none" w:sz="0" w:space="0" w:color="auto"/>
              </w:divBdr>
              <w:divsChild>
                <w:div w:id="10283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95686">
      <w:bodyDiv w:val="1"/>
      <w:marLeft w:val="0"/>
      <w:marRight w:val="0"/>
      <w:marTop w:val="0"/>
      <w:marBottom w:val="0"/>
      <w:divBdr>
        <w:top w:val="none" w:sz="0" w:space="0" w:color="auto"/>
        <w:left w:val="none" w:sz="0" w:space="0" w:color="auto"/>
        <w:bottom w:val="none" w:sz="0" w:space="0" w:color="auto"/>
        <w:right w:val="none" w:sz="0" w:space="0" w:color="auto"/>
      </w:divBdr>
      <w:divsChild>
        <w:div w:id="1554655319">
          <w:marLeft w:val="0"/>
          <w:marRight w:val="0"/>
          <w:marTop w:val="0"/>
          <w:marBottom w:val="0"/>
          <w:divBdr>
            <w:top w:val="none" w:sz="0" w:space="0" w:color="auto"/>
            <w:left w:val="none" w:sz="0" w:space="0" w:color="auto"/>
            <w:bottom w:val="none" w:sz="0" w:space="0" w:color="auto"/>
            <w:right w:val="none" w:sz="0" w:space="0" w:color="auto"/>
          </w:divBdr>
          <w:divsChild>
            <w:div w:id="408232958">
              <w:marLeft w:val="0"/>
              <w:marRight w:val="0"/>
              <w:marTop w:val="0"/>
              <w:marBottom w:val="0"/>
              <w:divBdr>
                <w:top w:val="none" w:sz="0" w:space="0" w:color="auto"/>
                <w:left w:val="none" w:sz="0" w:space="0" w:color="auto"/>
                <w:bottom w:val="none" w:sz="0" w:space="0" w:color="auto"/>
                <w:right w:val="none" w:sz="0" w:space="0" w:color="auto"/>
              </w:divBdr>
              <w:divsChild>
                <w:div w:id="3811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031834">
      <w:bodyDiv w:val="1"/>
      <w:marLeft w:val="0"/>
      <w:marRight w:val="0"/>
      <w:marTop w:val="0"/>
      <w:marBottom w:val="0"/>
      <w:divBdr>
        <w:top w:val="none" w:sz="0" w:space="0" w:color="auto"/>
        <w:left w:val="none" w:sz="0" w:space="0" w:color="auto"/>
        <w:bottom w:val="none" w:sz="0" w:space="0" w:color="auto"/>
        <w:right w:val="none" w:sz="0" w:space="0" w:color="auto"/>
      </w:divBdr>
      <w:divsChild>
        <w:div w:id="883912179">
          <w:marLeft w:val="0"/>
          <w:marRight w:val="0"/>
          <w:marTop w:val="0"/>
          <w:marBottom w:val="0"/>
          <w:divBdr>
            <w:top w:val="none" w:sz="0" w:space="0" w:color="auto"/>
            <w:left w:val="none" w:sz="0" w:space="0" w:color="auto"/>
            <w:bottom w:val="none" w:sz="0" w:space="0" w:color="auto"/>
            <w:right w:val="none" w:sz="0" w:space="0" w:color="auto"/>
          </w:divBdr>
          <w:divsChild>
            <w:div w:id="1386485332">
              <w:marLeft w:val="0"/>
              <w:marRight w:val="0"/>
              <w:marTop w:val="0"/>
              <w:marBottom w:val="0"/>
              <w:divBdr>
                <w:top w:val="none" w:sz="0" w:space="0" w:color="auto"/>
                <w:left w:val="none" w:sz="0" w:space="0" w:color="auto"/>
                <w:bottom w:val="none" w:sz="0" w:space="0" w:color="auto"/>
                <w:right w:val="none" w:sz="0" w:space="0" w:color="auto"/>
              </w:divBdr>
              <w:divsChild>
                <w:div w:id="103982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129148">
      <w:bodyDiv w:val="1"/>
      <w:marLeft w:val="0"/>
      <w:marRight w:val="0"/>
      <w:marTop w:val="0"/>
      <w:marBottom w:val="0"/>
      <w:divBdr>
        <w:top w:val="none" w:sz="0" w:space="0" w:color="auto"/>
        <w:left w:val="none" w:sz="0" w:space="0" w:color="auto"/>
        <w:bottom w:val="none" w:sz="0" w:space="0" w:color="auto"/>
        <w:right w:val="none" w:sz="0" w:space="0" w:color="auto"/>
      </w:divBdr>
      <w:divsChild>
        <w:div w:id="1128157705">
          <w:marLeft w:val="0"/>
          <w:marRight w:val="0"/>
          <w:marTop w:val="0"/>
          <w:marBottom w:val="0"/>
          <w:divBdr>
            <w:top w:val="none" w:sz="0" w:space="0" w:color="auto"/>
            <w:left w:val="none" w:sz="0" w:space="0" w:color="auto"/>
            <w:bottom w:val="none" w:sz="0" w:space="0" w:color="auto"/>
            <w:right w:val="none" w:sz="0" w:space="0" w:color="auto"/>
          </w:divBdr>
          <w:divsChild>
            <w:div w:id="1973513112">
              <w:marLeft w:val="0"/>
              <w:marRight w:val="0"/>
              <w:marTop w:val="0"/>
              <w:marBottom w:val="0"/>
              <w:divBdr>
                <w:top w:val="none" w:sz="0" w:space="0" w:color="auto"/>
                <w:left w:val="none" w:sz="0" w:space="0" w:color="auto"/>
                <w:bottom w:val="none" w:sz="0" w:space="0" w:color="auto"/>
                <w:right w:val="none" w:sz="0" w:space="0" w:color="auto"/>
              </w:divBdr>
              <w:divsChild>
                <w:div w:id="11137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s42003-020-0849-9" TargetMode="External"/><Relationship Id="rId21" Type="http://schemas.openxmlformats.org/officeDocument/2006/relationships/hyperlink" Target="https://doi.org/10.1016/B978-0-12-800276-6.00003-6" TargetMode="External"/><Relationship Id="rId42" Type="http://schemas.openxmlformats.org/officeDocument/2006/relationships/hyperlink" Target="https://doi.org/10.12688/f1000research.29032.2" TargetMode="External"/><Relationship Id="rId47" Type="http://schemas.openxmlformats.org/officeDocument/2006/relationships/image" Target="media/image4.png"/><Relationship Id="rId63" Type="http://schemas.openxmlformats.org/officeDocument/2006/relationships/image" Target="media/image20.png"/><Relationship Id="rId68" Type="http://schemas.openxmlformats.org/officeDocument/2006/relationships/image" Target="media/image25.png"/><Relationship Id="rId16" Type="http://schemas.openxmlformats.org/officeDocument/2006/relationships/hyperlink" Target="https://doi.org/10.1016/B978-012220360-2/50018-0" TargetMode="External"/><Relationship Id="rId11" Type="http://schemas.openxmlformats.org/officeDocument/2006/relationships/hyperlink" Target="http://www.ncbi.nlm.nih.gov/geo" TargetMode="External"/><Relationship Id="rId32" Type="http://schemas.openxmlformats.org/officeDocument/2006/relationships/hyperlink" Target="https://doi.org/10.1038/nature11233" TargetMode="External"/><Relationship Id="rId37" Type="http://schemas.openxmlformats.org/officeDocument/2006/relationships/hyperlink" Target="https://doi.org/10.1101/gr.10.7.1001"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18.png"/><Relationship Id="rId82" Type="http://schemas.microsoft.com/office/2011/relationships/people" Target="people.xml"/><Relationship Id="rId19" Type="http://schemas.openxmlformats.org/officeDocument/2006/relationships/hyperlink" Target="https://doi.org/10.1016/j.jviromet.2009.10.007" TargetMode="External"/><Relationship Id="rId14" Type="http://schemas.openxmlformats.org/officeDocument/2006/relationships/hyperlink" Target="https://doi.org/10.1016/B978-012374410-4.00680-4" TargetMode="External"/><Relationship Id="rId22" Type="http://schemas.openxmlformats.org/officeDocument/2006/relationships/hyperlink" Target="http://scholar.lib.vt.edu/theses/available/etd-08142006-145339/" TargetMode="External"/><Relationship Id="rId27" Type="http://schemas.openxmlformats.org/officeDocument/2006/relationships/hyperlink" Target="https://doi.org/10.1016/j.virol.2014.04.006" TargetMode="External"/><Relationship Id="rId30" Type="http://schemas.openxmlformats.org/officeDocument/2006/relationships/hyperlink" Target="https://doi.org/10.1128/jvi.00107-10" TargetMode="External"/><Relationship Id="rId35" Type="http://schemas.openxmlformats.org/officeDocument/2006/relationships/hyperlink" Target="https://doi.org/10.18129/B9.BIOC.BALLGOWN" TargetMode="External"/><Relationship Id="rId43" Type="http://schemas.openxmlformats.org/officeDocument/2006/relationships/hyperlink" Target="https://doi.org/10.5281/ZENODO.7598955"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hyperlink" Target="http://www.ncbi.nlm.nih.gov/geo" TargetMode="External"/><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github.com/Abraham-Quaye/thev_transcriptome" TargetMode="External"/><Relationship Id="rId17" Type="http://schemas.openxmlformats.org/officeDocument/2006/relationships/hyperlink" Target="https://doi.org/10.1016/j.meegid.2011.03.021" TargetMode="External"/><Relationship Id="rId25" Type="http://schemas.openxmlformats.org/officeDocument/2006/relationships/hyperlink" Target="https://doi.org/10.1080/01652176.2016.1277281" TargetMode="External"/><Relationship Id="rId33" Type="http://schemas.openxmlformats.org/officeDocument/2006/relationships/hyperlink" Target="https://www.sciencedirect.com/science/article/abs/pii/S016817021830529X?via%3Dihub" TargetMode="External"/><Relationship Id="rId38" Type="http://schemas.openxmlformats.org/officeDocument/2006/relationships/hyperlink" Target="https://doi.org/10.1101/gad.10.12.1557" TargetMode="External"/><Relationship Id="rId46" Type="http://schemas.openxmlformats.org/officeDocument/2006/relationships/image" Target="media/image3.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doi.org/10.1016/j.virusres.2009.04.012" TargetMode="External"/><Relationship Id="rId41" Type="http://schemas.openxmlformats.org/officeDocument/2006/relationships/hyperlink" Target="https://doi.org/10.1101/pdb.prot095216"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28/jvi.77.13.7590-7600.2003" TargetMode="External"/><Relationship Id="rId23" Type="http://schemas.openxmlformats.org/officeDocument/2006/relationships/hyperlink" Target="https://doi.org/10.1099/vir.0.010090-0" TargetMode="External"/><Relationship Id="rId28" Type="http://schemas.openxmlformats.org/officeDocument/2006/relationships/hyperlink" Target="https://doi.org/10.1111/cmi.12053" TargetMode="External"/><Relationship Id="rId36" Type="http://schemas.openxmlformats.org/officeDocument/2006/relationships/hyperlink" Target="https://doi.org/10.1006/viro.1998.9336"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hyperlink" Target="https://www.ncbi.nlm.nih.gov/genome/?term=Meleagris+gallopavo" TargetMode="External"/><Relationship Id="rId31" Type="http://schemas.openxmlformats.org/officeDocument/2006/relationships/hyperlink" Target="https://doi.org/10.1128/jvi.01869-20"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ncbi.nlm.nih.gov/nuccore/AY849321.1/" TargetMode="External"/><Relationship Id="rId13" Type="http://schemas.openxmlformats.org/officeDocument/2006/relationships/hyperlink" Target="https://doi.org/10.1099/vir.0.19497-0" TargetMode="External"/><Relationship Id="rId18" Type="http://schemas.openxmlformats.org/officeDocument/2006/relationships/hyperlink" Target="https://doi.org/10.1099/0022-1317-81-10-2431" TargetMode="External"/><Relationship Id="rId39" Type="http://schemas.openxmlformats.org/officeDocument/2006/relationships/hyperlink" Target="https://doi.org/10.2741/3059" TargetMode="External"/><Relationship Id="rId34" Type="http://schemas.openxmlformats.org/officeDocument/2006/relationships/hyperlink" Target="https://doi.org/10.1038/nprot.2016.095"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7" Type="http://schemas.openxmlformats.org/officeDocument/2006/relationships/hyperlink" Target="mailto:brian_poole@byu.edu" TargetMode="External"/><Relationship Id="rId71"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hyperlink" Target="https://doi.org/10.1128/jvi.45.1.185-191.1983" TargetMode="External"/><Relationship Id="rId24" Type="http://schemas.openxmlformats.org/officeDocument/2006/relationships/hyperlink" Target="https://doi.org/10.1016/s0145-305x(99)00075-0" TargetMode="External"/><Relationship Id="rId40" Type="http://schemas.openxmlformats.org/officeDocument/2006/relationships/hyperlink" Target="https://doi.org/10.1016/j.jviromet.2016.11.002" TargetMode="External"/><Relationship Id="rId45" Type="http://schemas.openxmlformats.org/officeDocument/2006/relationships/image" Target="media/image2.png"/><Relationship Id="rId6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.~WRD0000</Template>
  <TotalTime>108</TotalTime>
  <Pages>56</Pages>
  <Words>12523</Words>
  <Characters>71383</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Characterizing the Splice Map of Turkey Hemorrhagic Enteritis Virus</vt:lpstr>
    </vt:vector>
  </TitlesOfParts>
  <Company/>
  <LinksUpToDate>false</LinksUpToDate>
  <CharactersWithSpaces>83739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Characterizing the Splice Map of Turkey Hemorrhagic Enteritis Virus</dc:title>
  <dc:creator/>
  <cp:keywords/>
  <cp:lastModifiedBy>Abraham Quaye</cp:lastModifiedBy>
  <cp:revision>4</cp:revision>
  <dcterms:created xsi:type="dcterms:W3CDTF">2024-05-12T21:59:00Z</dcterms:created>
  <dcterms:modified xsi:type="dcterms:W3CDTF">2024-07-08T23:01:00Z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